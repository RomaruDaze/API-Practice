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0"/>
        <w:gridCol w:w="738"/>
        <w:gridCol w:w="1299"/>
        <w:gridCol w:w="816"/>
        <w:gridCol w:w="2545"/>
        <w:gridCol w:w="3648"/>
      </w:tblGrid>
      <w:tr w:rsidR="001B420B" w:rsidRPr="00F40E66" w14:paraId="5BFEB0D9" w14:textId="77777777" w:rsidTr="00CB1B1E">
        <w:trPr>
          <w:trHeight w:val="281"/>
        </w:trPr>
        <w:tc>
          <w:tcPr>
            <w:tcW w:w="1410" w:type="dxa"/>
          </w:tcPr>
          <w:p w14:paraId="2E8D31B0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科目名</w:t>
            </w:r>
          </w:p>
        </w:tc>
        <w:tc>
          <w:tcPr>
            <w:tcW w:w="738" w:type="dxa"/>
          </w:tcPr>
          <w:p w14:paraId="79B80247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年度</w:t>
            </w:r>
          </w:p>
        </w:tc>
        <w:tc>
          <w:tcPr>
            <w:tcW w:w="1299" w:type="dxa"/>
          </w:tcPr>
          <w:p w14:paraId="233C59BA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レポート番号</w:t>
            </w:r>
          </w:p>
        </w:tc>
        <w:tc>
          <w:tcPr>
            <w:tcW w:w="816" w:type="dxa"/>
          </w:tcPr>
          <w:p w14:paraId="5D4AF8AE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クラス</w:t>
            </w:r>
          </w:p>
        </w:tc>
        <w:tc>
          <w:tcPr>
            <w:tcW w:w="2545" w:type="dxa"/>
          </w:tcPr>
          <w:p w14:paraId="20330953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学籍番号</w:t>
            </w:r>
          </w:p>
        </w:tc>
        <w:tc>
          <w:tcPr>
            <w:tcW w:w="3648" w:type="dxa"/>
          </w:tcPr>
          <w:p w14:paraId="60F96E05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名前</w:t>
            </w:r>
          </w:p>
        </w:tc>
      </w:tr>
      <w:tr w:rsidR="001B420B" w:rsidRPr="00F40E66" w14:paraId="14470B20" w14:textId="77777777" w:rsidTr="00CB1B1E">
        <w:tc>
          <w:tcPr>
            <w:tcW w:w="1410" w:type="dxa"/>
          </w:tcPr>
          <w:p w14:paraId="54D35869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A</w:t>
            </w:r>
            <w:r w:rsidRPr="00F40E66">
              <w:rPr>
                <w:rFonts w:ascii="Meiryo UI" w:eastAsia="Meiryo UI" w:hAnsi="Meiryo UI"/>
              </w:rPr>
              <w:t>PI</w:t>
            </w:r>
            <w:r w:rsidRPr="00F40E66">
              <w:rPr>
                <w:rFonts w:ascii="Meiryo UI" w:eastAsia="Meiryo UI" w:hAnsi="Meiryo UI" w:hint="eastAsia"/>
              </w:rPr>
              <w:t>実習</w:t>
            </w:r>
          </w:p>
        </w:tc>
        <w:tc>
          <w:tcPr>
            <w:tcW w:w="738" w:type="dxa"/>
          </w:tcPr>
          <w:p w14:paraId="4AF39D58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2</w:t>
            </w:r>
            <w:r w:rsidRPr="00F40E66">
              <w:rPr>
                <w:rFonts w:ascii="Meiryo UI" w:eastAsia="Meiryo UI" w:hAnsi="Meiryo UI"/>
              </w:rPr>
              <w:t>02</w:t>
            </w:r>
            <w:r w:rsidR="007E193B">
              <w:rPr>
                <w:rFonts w:ascii="Meiryo UI" w:eastAsia="Meiryo UI" w:hAnsi="Meiryo UI" w:hint="eastAsia"/>
              </w:rPr>
              <w:t>3</w:t>
            </w:r>
          </w:p>
        </w:tc>
        <w:tc>
          <w:tcPr>
            <w:tcW w:w="1299" w:type="dxa"/>
          </w:tcPr>
          <w:p w14:paraId="7EE813B4" w14:textId="77777777" w:rsidR="001B420B" w:rsidRPr="00F40E66" w:rsidRDefault="00CB1B1E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4</w:t>
            </w:r>
          </w:p>
        </w:tc>
        <w:tc>
          <w:tcPr>
            <w:tcW w:w="816" w:type="dxa"/>
          </w:tcPr>
          <w:p w14:paraId="2848DF52" w14:textId="3AB44344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B</w:t>
            </w:r>
          </w:p>
        </w:tc>
        <w:tc>
          <w:tcPr>
            <w:tcW w:w="2545" w:type="dxa"/>
          </w:tcPr>
          <w:p w14:paraId="0EAC1B18" w14:textId="50150E58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20122077</w:t>
            </w:r>
          </w:p>
        </w:tc>
        <w:tc>
          <w:tcPr>
            <w:tcW w:w="3648" w:type="dxa"/>
          </w:tcPr>
          <w:p w14:paraId="7B981413" w14:textId="6B5D528D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ROGER MARVIN</w:t>
            </w:r>
          </w:p>
        </w:tc>
      </w:tr>
    </w:tbl>
    <w:p w14:paraId="04828599" w14:textId="77777777" w:rsidR="009A452D" w:rsidRPr="009652EE" w:rsidRDefault="00AD2EB9" w:rsidP="005C153B">
      <w:pPr>
        <w:widowControl w:val="0"/>
        <w:jc w:val="both"/>
        <w:rPr>
          <w:rFonts w:ascii="Meiryo UI" w:eastAsia="Meiryo UI" w:hAnsi="Meiryo UI" w:cs="MS PGothic"/>
          <w:sz w:val="21"/>
          <w:szCs w:val="21"/>
        </w:rPr>
      </w:pPr>
      <w:r w:rsidRPr="00CB1B1E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99BB0" wp14:editId="76767EF5">
                <wp:simplePos x="0" y="0"/>
                <wp:positionH relativeFrom="column">
                  <wp:posOffset>-28575</wp:posOffset>
                </wp:positionH>
                <wp:positionV relativeFrom="paragraph">
                  <wp:posOffset>63500</wp:posOffset>
                </wp:positionV>
                <wp:extent cx="6705600" cy="781050"/>
                <wp:effectExtent l="0" t="0" r="19050" b="19050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B3136" id="正方形/長方形 1" o:spid="_x0000_s1026" style="position:absolute;margin-left:-2.25pt;margin-top:5pt;width:528pt;height:6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" filled="f" strokecolor="black [3213]" strokeweight="1pt"/>
            </w:pict>
          </mc:Fallback>
        </mc:AlternateConten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レポート(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5)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で開発するA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PI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を使ったシステムについて企画、要件定義を行ってください。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ページ数や文字数よりも、</w:t>
      </w:r>
      <w:r>
        <w:rPr>
          <w:rFonts w:ascii="Meiryo UI" w:eastAsia="Meiryo UI" w:hAnsi="Meiryo UI" w:hint="eastAsia"/>
          <w:sz w:val="21"/>
          <w:szCs w:val="21"/>
        </w:rPr>
        <w:t>読んで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わかりやすく書けているかどうかが、点数アップの分かれ目です。</w:t>
      </w:r>
      <w:r w:rsidR="009652EE">
        <w:rPr>
          <w:rFonts w:ascii="Meiryo UI" w:eastAsia="Meiryo UI" w:hAnsi="Meiryo UI" w:hint="eastAsia"/>
          <w:sz w:val="21"/>
          <w:szCs w:val="21"/>
        </w:rPr>
        <w:t>本レポートにおける要件定義項目は、本来の要件定義項目から抜粋した簡易な内容になっています。</w:t>
      </w:r>
    </w:p>
    <w:p w14:paraId="1E4BF030" w14:textId="77777777" w:rsidR="00CB1B1E" w:rsidRDefault="00CB1B1E" w:rsidP="00CB1B1E">
      <w:pPr>
        <w:pStyle w:val="Heading1"/>
        <w:rPr>
          <w:rFonts w:ascii="Meiryo UI" w:eastAsia="Meiryo UI" w:hAnsi="Meiryo UI"/>
        </w:rPr>
      </w:pPr>
      <w:r w:rsidRPr="00CB1B1E">
        <w:rPr>
          <w:rFonts w:ascii="Meiryo UI" w:eastAsia="Meiryo UI" w:hAnsi="Meiryo UI" w:hint="eastAsia"/>
        </w:rPr>
        <w:t>種別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開発+アプリ開発なのか、A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連携からのサービス開発なのか識別するため必須）</w:t>
      </w:r>
    </w:p>
    <w:p w14:paraId="624A1E5A" w14:textId="4DE057EA" w:rsidR="00CB1B1E" w:rsidRPr="00CB1B1E" w:rsidRDefault="008367DD" w:rsidP="00CB1B1E">
      <w:pPr>
        <w:pStyle w:val="NoSpacing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2F43CB" wp14:editId="05E90090">
                <wp:simplePos x="0" y="0"/>
                <wp:positionH relativeFrom="column">
                  <wp:posOffset>-165100</wp:posOffset>
                </wp:positionH>
                <wp:positionV relativeFrom="paragraph">
                  <wp:posOffset>331470</wp:posOffset>
                </wp:positionV>
                <wp:extent cx="1130300" cy="297815"/>
                <wp:effectExtent l="0" t="0" r="12700" b="6985"/>
                <wp:wrapNone/>
                <wp:docPr id="184385885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30300" cy="297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2955C" id="Oval 1" o:spid="_x0000_s1026" style="position:absolute;margin-left:-13pt;margin-top:26.1pt;width:89pt;height:23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" filled="f" strokecolor="red" strokeweight="1pt">
                <v:stroke joinstyle="miter"/>
              </v:oval>
            </w:pict>
          </mc:Fallback>
        </mc:AlternateContent>
      </w:r>
      <w:r w:rsidR="00CB1B1E" w:rsidRPr="00CB1B1E">
        <w:rPr>
          <w:rFonts w:ascii="Meiryo UI" w:eastAsia="Meiryo UI" w:hAnsi="Meiryo UI" w:hint="eastAsia"/>
        </w:rPr>
        <w:t>どちらかに〇をつけること</w:t>
      </w:r>
    </w:p>
    <w:p w14:paraId="507B5662" w14:textId="27C01A65" w:rsidR="00CB1B1E" w:rsidRDefault="00CB1B1E" w:rsidP="00CB1B1E">
      <w:pPr>
        <w:pStyle w:val="NoSpacing"/>
        <w:rPr>
          <w:rFonts w:ascii="Meiryo UI" w:eastAsia="Meiryo UI" w:hAnsi="Meiryo UI"/>
        </w:rPr>
      </w:pPr>
      <w:r w:rsidRPr="00CB1B1E">
        <w:rPr>
          <w:rFonts w:ascii="Meiryo UI" w:eastAsia="Meiryo UI" w:hAnsi="Meiryo UI"/>
        </w:rPr>
        <w:t>独自</w:t>
      </w:r>
      <w:r w:rsidRPr="00CB1B1E">
        <w:rPr>
          <w:rFonts w:ascii="Meiryo UI" w:eastAsia="Meiryo UI" w:hAnsi="Meiryo UI" w:hint="eastAsia"/>
        </w:rPr>
        <w:t>A</w:t>
      </w:r>
      <w:r w:rsidRPr="00CB1B1E">
        <w:rPr>
          <w:rFonts w:ascii="Meiryo UI" w:eastAsia="Meiryo UI" w:hAnsi="Meiryo UI"/>
        </w:rPr>
        <w:t xml:space="preserve">PI開発　</w:t>
      </w:r>
      <w:r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>/</w:t>
      </w:r>
      <w:r w:rsidRPr="00CB1B1E"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/>
        </w:rPr>
        <w:t>API連携</w:t>
      </w:r>
    </w:p>
    <w:p w14:paraId="26ADD8D3" w14:textId="75FEDFE5" w:rsidR="00CB1B1E" w:rsidRDefault="00AD2EB9" w:rsidP="00CB1B1E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業務要件</w:t>
      </w:r>
    </w:p>
    <w:p w14:paraId="7663EDB7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概要</w:t>
      </w:r>
    </w:p>
    <w:p w14:paraId="78AF076B" w14:textId="7F0031BF" w:rsidR="005F3693" w:rsidRPr="008367DD" w:rsidRDefault="00321814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サービスはシングルアクションゲームです。</w:t>
      </w:r>
      <w:r w:rsidR="005F3693">
        <w:rPr>
          <w:rFonts w:ascii="Meiryo UI" w:eastAsia="Meiryo UI" w:hAnsi="Meiryo UI" w:hint="eastAsia"/>
          <w:color w:val="000000" w:themeColor="text1"/>
        </w:rPr>
        <w:t>このゲームはPCでやるゲームです。もちろん、ゲームの操作はキーボードとマウスでします。このゲーム</w:t>
      </w:r>
      <w:proofErr w:type="gramStart"/>
      <w:r w:rsidR="005F3693">
        <w:rPr>
          <w:rFonts w:ascii="Meiryo UI" w:eastAsia="Meiryo UI" w:hAnsi="Meiryo UI" w:hint="eastAsia"/>
          <w:color w:val="000000" w:themeColor="text1"/>
        </w:rPr>
        <w:t>は</w:t>
      </w:r>
      <w:r>
        <w:rPr>
          <w:rFonts w:ascii="Meiryo UI" w:eastAsia="Meiryo UI" w:hAnsi="Meiryo UI" w:hint="eastAsia"/>
          <w:color w:val="000000" w:themeColor="text1"/>
        </w:rPr>
        <w:t>は</w:t>
      </w:r>
      <w:proofErr w:type="gramEnd"/>
      <w:r w:rsidR="005F3693">
        <w:rPr>
          <w:rFonts w:ascii="Meiryo UI" w:eastAsia="Meiryo UI" w:hAnsi="Meiryo UI" w:hint="eastAsia"/>
          <w:color w:val="000000" w:themeColor="text1"/>
        </w:rPr>
        <w:t>APIを利用して、プレイヤーのキャラや敵のステータス情報を</w:t>
      </w:r>
      <w:r w:rsidR="008462E4">
        <w:rPr>
          <w:rFonts w:ascii="Meiryo UI" w:eastAsia="Meiryo UI" w:hAnsi="Meiryo UI" w:hint="eastAsia"/>
          <w:color w:val="000000" w:themeColor="text1"/>
        </w:rPr>
        <w:t>データベースから取れます</w:t>
      </w:r>
      <w:r w:rsidR="005F3693">
        <w:rPr>
          <w:rFonts w:ascii="Meiryo UI" w:eastAsia="Meiryo UI" w:hAnsi="Meiryo UI" w:hint="eastAsia"/>
          <w:color w:val="000000" w:themeColor="text1"/>
        </w:rPr>
        <w:t>。</w:t>
      </w:r>
      <w:r w:rsidR="00595152">
        <w:rPr>
          <w:rFonts w:ascii="Meiryo UI" w:eastAsia="Meiryo UI" w:hAnsi="Meiryo UI" w:hint="eastAsia"/>
          <w:color w:val="000000" w:themeColor="text1"/>
        </w:rPr>
        <w:t>この</w:t>
      </w:r>
      <w:r w:rsidR="008462E4">
        <w:rPr>
          <w:rFonts w:ascii="Meiryo UI" w:eastAsia="Meiryo UI" w:hAnsi="Meiryo UI" w:hint="eastAsia"/>
          <w:color w:val="000000" w:themeColor="text1"/>
        </w:rPr>
        <w:t>ゲームを勝つ際に、プレイヤーの達成情報をゲームの公式webサイトに表示できます。</w:t>
      </w:r>
    </w:p>
    <w:p w14:paraId="06AE17EE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背景</w:t>
      </w:r>
    </w:p>
    <w:p w14:paraId="2F554EE5" w14:textId="4131A2BC" w:rsidR="00165E7A" w:rsidRPr="008367DD" w:rsidRDefault="006B7D00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現在のゲームの開発では、プレイヤーと敵のステータス情報をゲットするのは、一個一個設定しないといけないです。特に、G developなどオープンソースゲームエンジンはデータを入力のはまだ不便です。私はゲームの開発に興味がもっています。現在、使っているゲームエンジンは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というエンジンです。このエンジンではURLからAPIにリクエスト機能が持っています。そこで、APIと連携するゲームを作りたいと思います。</w:t>
      </w:r>
    </w:p>
    <w:p w14:paraId="157880AD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目的</w:t>
      </w:r>
    </w:p>
    <w:p w14:paraId="60F86BE9" w14:textId="07007049" w:rsidR="008367DD" w:rsidRDefault="008367DD" w:rsidP="00C63C5D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 w:rsidRPr="00C63C5D">
        <w:rPr>
          <w:rFonts w:ascii="Meiryo UI" w:eastAsia="Meiryo UI" w:hAnsi="Meiryo UI" w:hint="eastAsia"/>
          <w:color w:val="000000" w:themeColor="text1"/>
        </w:rPr>
        <w:t>ガクチカになるため。</w:t>
      </w:r>
    </w:p>
    <w:p w14:paraId="38C18361" w14:textId="2F4F9C3C" w:rsidR="00321814" w:rsidRDefault="00C63C5D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全員</w:t>
      </w:r>
      <w:r w:rsidR="005C61B8">
        <w:rPr>
          <w:rFonts w:ascii="Meiryo UI" w:eastAsia="Meiryo UI" w:hAnsi="Meiryo UI" w:hint="eastAsia"/>
          <w:color w:val="000000" w:themeColor="text1"/>
        </w:rPr>
        <w:t>が</w:t>
      </w:r>
      <w:r>
        <w:rPr>
          <w:rFonts w:ascii="Meiryo UI" w:eastAsia="Meiryo UI" w:hAnsi="Meiryo UI" w:hint="eastAsia"/>
          <w:color w:val="000000" w:themeColor="text1"/>
        </w:rPr>
        <w:t>楽しめる</w:t>
      </w:r>
      <w:r w:rsidR="005C61B8">
        <w:rPr>
          <w:rFonts w:ascii="Meiryo UI" w:eastAsia="Meiryo UI" w:hAnsi="Meiryo UI" w:hint="eastAsia"/>
          <w:color w:val="000000" w:themeColor="text1"/>
        </w:rPr>
        <w:t>ゲームを作りたいです。</w:t>
      </w:r>
    </w:p>
    <w:p w14:paraId="55122F61" w14:textId="5A9FD175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ゲームを開発したい。</w:t>
      </w:r>
    </w:p>
    <w:p w14:paraId="0ECA8E5D" w14:textId="7443570E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ゲームを売るか、使ったAPIを売</w:t>
      </w:r>
      <w:r w:rsidR="00693A48">
        <w:rPr>
          <w:rFonts w:ascii="Meiryo UI" w:eastAsia="Meiryo UI" w:hAnsi="Meiryo UI" w:hint="eastAsia"/>
          <w:color w:val="000000" w:themeColor="text1"/>
        </w:rPr>
        <w:t>ること。</w:t>
      </w:r>
    </w:p>
    <w:p w14:paraId="13988CC3" w14:textId="32662CC3" w:rsidR="00693A48" w:rsidRPr="005C61B8" w:rsidRDefault="00693A4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就職活動のポルトフォリオのためです。</w:t>
      </w:r>
    </w:p>
    <w:p w14:paraId="085F4669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想定利用対象者</w:t>
      </w:r>
    </w:p>
    <w:p w14:paraId="30889A96" w14:textId="74E93BBD" w:rsidR="00321814" w:rsidRPr="008367DD" w:rsidRDefault="00321814" w:rsidP="005C153B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想定利用対象者は</w:t>
      </w:r>
      <w:r w:rsidR="00693A48">
        <w:rPr>
          <w:rFonts w:ascii="Meiryo UI" w:eastAsia="Meiryo UI" w:hAnsi="Meiryo UI" w:hint="eastAsia"/>
          <w:color w:val="000000" w:themeColor="text1"/>
        </w:rPr>
        <w:t>５</w:t>
      </w:r>
      <w:r>
        <w:rPr>
          <w:rFonts w:ascii="Meiryo UI" w:eastAsia="Meiryo UI" w:hAnsi="Meiryo UI" w:hint="eastAsia"/>
          <w:color w:val="000000" w:themeColor="text1"/>
        </w:rPr>
        <w:t>歳以上の方々です。</w:t>
      </w:r>
    </w:p>
    <w:p w14:paraId="2CFF71B0" w14:textId="122B04D8" w:rsidR="00AD2EB9" w:rsidRPr="00B42B07" w:rsidRDefault="00AD2EB9" w:rsidP="00B42B07">
      <w:pPr>
        <w:pStyle w:val="Heading2"/>
        <w:pBdr>
          <w:bottom w:val="single" w:sz="24" w:space="1" w:color="D9E2F3" w:themeColor="accent1" w:themeTint="33"/>
        </w:pBdr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lastRenderedPageBreak/>
        <w:t>業務フロー</w:t>
      </w:r>
    </w:p>
    <w:p w14:paraId="62229D61" w14:textId="1682426B" w:rsidR="0006784F" w:rsidRPr="0006784F" w:rsidRDefault="0006784F" w:rsidP="005C153B">
      <w:pPr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業務フロー（開発過程）</w:t>
      </w:r>
    </w:p>
    <w:p w14:paraId="1F8B17F1" w14:textId="5AED715B" w:rsidR="00A3478B" w:rsidRDefault="00B42B07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4599B809" wp14:editId="57BBFA49">
            <wp:extent cx="4637988" cy="3795906"/>
            <wp:effectExtent l="0" t="0" r="0" b="1905"/>
            <wp:docPr id="619365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65648" name="Picture 6193656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054" cy="38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0235" w14:textId="7EEA2B67" w:rsidR="0006784F" w:rsidRPr="0006784F" w:rsidRDefault="0006784F" w:rsidP="0006784F">
      <w:pPr>
        <w:spacing w:line="240" w:lineRule="auto"/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</w:t>
      </w:r>
      <w:r>
        <w:rPr>
          <w:rFonts w:ascii="Meiryo UI" w:eastAsia="Meiryo UI" w:hAnsi="Meiryo UI" w:hint="eastAsia"/>
          <w:color w:val="000000" w:themeColor="text1"/>
        </w:rPr>
        <w:t>セールス</w:t>
      </w:r>
      <w:r w:rsidRPr="0006784F">
        <w:rPr>
          <w:rFonts w:ascii="Meiryo UI" w:eastAsia="Meiryo UI" w:hAnsi="Meiryo UI" w:hint="eastAsia"/>
          <w:color w:val="000000" w:themeColor="text1"/>
        </w:rPr>
        <w:t>過程）</w:t>
      </w:r>
    </w:p>
    <w:p w14:paraId="101FD628" w14:textId="0A364160" w:rsidR="00D67D35" w:rsidRPr="005C153B" w:rsidRDefault="00050CC4" w:rsidP="005C153B">
      <w:pPr>
        <w:rPr>
          <w:rFonts w:ascii="Meiryo UI" w:eastAsia="Meiryo UI" w:hAnsi="Meiryo UI"/>
          <w:color w:val="A6A6A6" w:themeColor="background1" w:themeShade="A6"/>
        </w:rPr>
      </w:pPr>
      <w:ins w:id="0" w:author="ロジャー マルヴィン　roger marvin" w:date="2024-02-02T17:43:00Z">
        <w:r w:rsidRPr="00A1376D">
          <w:rPr>
            <w:rFonts w:ascii="Meiryo UI" w:eastAsia="Meiryo UI" w:hAnsi="Meiryo UI"/>
            <w:noProof/>
            <w:color w:val="A6A6A6" w:themeColor="background1" w:themeShade="A6"/>
          </w:rPr>
          <w:drawing>
            <wp:inline distT="0" distB="0" distL="0" distR="0" wp14:anchorId="3483DAC4" wp14:editId="1600D916">
              <wp:extent cx="5550061" cy="3870089"/>
              <wp:effectExtent l="0" t="0" r="0" b="3810"/>
              <wp:docPr id="1146067183" name="Picture 2" descr="A diagram of a company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46067183" name="Picture 2" descr="A diagram of a company&#10;&#10;Description automatically generated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71011" cy="38846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EB93E02" w14:textId="69A71799" w:rsidR="00C0622A" w:rsidRDefault="00AD2EB9" w:rsidP="00AD2EB9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機能</w:t>
      </w:r>
      <w:r w:rsidR="00C0622A" w:rsidRPr="00C0622A">
        <w:rPr>
          <w:rFonts w:ascii="Meiryo UI" w:eastAsia="Meiryo UI" w:hAnsi="Meiryo UI" w:hint="eastAsia"/>
        </w:rPr>
        <w:t>要件</w:t>
      </w:r>
    </w:p>
    <w:p w14:paraId="038CC11A" w14:textId="43DFC434" w:rsidR="00B2224A" w:rsidRDefault="00B2224A" w:rsidP="00B2224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システム構成図</w:t>
      </w:r>
    </w:p>
    <w:p w14:paraId="49D8A4E9" w14:textId="6D6B3BF3" w:rsidR="00B2224A" w:rsidRPr="00AD2EB9" w:rsidRDefault="00235CBE" w:rsidP="00B2224A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 w:hint="eastAsia"/>
          <w:noProof/>
          <w:lang w:val="ja-JP"/>
        </w:rPr>
        <w:drawing>
          <wp:inline distT="0" distB="0" distL="0" distR="0" wp14:anchorId="02273BA5" wp14:editId="681991AD">
            <wp:extent cx="6645910" cy="4049395"/>
            <wp:effectExtent l="0" t="0" r="0" b="1905"/>
            <wp:docPr id="869157113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57113" name="Picture 1" descr="A diagram of a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2D30" w14:textId="3909D8B7" w:rsidR="00647AD7" w:rsidRPr="006C40B7" w:rsidRDefault="00B2224A" w:rsidP="006C40B7">
      <w:pPr>
        <w:pStyle w:val="Heading2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使用</w:t>
      </w:r>
      <w:r>
        <w:rPr>
          <w:rFonts w:ascii="Meiryo UI" w:eastAsia="Meiryo UI" w:hAnsi="Meiryo UI" w:hint="eastAsia"/>
        </w:rPr>
        <w:t>外部</w:t>
      </w:r>
      <w:r w:rsidRPr="00B2224A">
        <w:rPr>
          <w:rFonts w:ascii="Meiryo UI" w:eastAsia="Meiryo UI" w:hAnsi="Meiryo UI" w:hint="eastAsia"/>
        </w:rPr>
        <w:t>サービス一覧</w:t>
      </w:r>
    </w:p>
    <w:p w14:paraId="687D4D21" w14:textId="77777777" w:rsidR="00B31223" w:rsidRDefault="00B31223" w:rsidP="008B2585">
      <w:pPr>
        <w:pStyle w:val="ListParagraph"/>
        <w:numPr>
          <w:ilvl w:val="0"/>
          <w:numId w:val="25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FASTAPI</w:t>
      </w:r>
    </w:p>
    <w:p w14:paraId="53EFD20E" w14:textId="22219D32" w:rsidR="00467E24" w:rsidRPr="00467E24" w:rsidRDefault="00467E24" w:rsidP="00467E24">
      <w:pPr>
        <w:pStyle w:val="ListParagraph"/>
        <w:numPr>
          <w:ilvl w:val="0"/>
          <w:numId w:val="24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467E24">
        <w:rPr>
          <w:rFonts w:ascii="Meiryo UI" w:eastAsia="Meiryo UI" w:hAnsi="Meiryo UI" w:hint="eastAsia"/>
          <w:color w:val="000000" w:themeColor="text1"/>
        </w:rPr>
        <w:t>Email.js　→ ウエブサイトから管理者のメールメッセージを送るため</w:t>
      </w:r>
    </w:p>
    <w:p w14:paraId="2A620B2F" w14:textId="77777777" w:rsidR="00AD2EB9" w:rsidRDefault="00B2224A" w:rsidP="00B2224A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想定</w:t>
      </w:r>
      <w:r w:rsidRPr="00B2224A">
        <w:rPr>
          <w:rFonts w:ascii="Meiryo UI" w:eastAsia="Meiryo UI" w:hAnsi="Meiryo UI" w:hint="eastAsia"/>
        </w:rPr>
        <w:t>画面</w:t>
      </w:r>
    </w:p>
    <w:p w14:paraId="4155063C" w14:textId="2709566C" w:rsidR="0052220D" w:rsidRDefault="00EB34B3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51BCCD10" wp14:editId="74D33264">
            <wp:simplePos x="0" y="0"/>
            <wp:positionH relativeFrom="column">
              <wp:posOffset>5137</wp:posOffset>
            </wp:positionH>
            <wp:positionV relativeFrom="paragraph">
              <wp:posOffset>222621</wp:posOffset>
            </wp:positionV>
            <wp:extent cx="2740498" cy="3020602"/>
            <wp:effectExtent l="0" t="0" r="3175" b="2540"/>
            <wp:wrapNone/>
            <wp:docPr id="609330245" name="Picture 3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30245" name="Picture 3" descr="A white paper with black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211" cy="3037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24A" w:rsidRPr="00B2224A">
        <w:rPr>
          <w:rFonts w:ascii="Meiryo UI" w:eastAsia="Meiryo UI" w:hAnsi="Meiryo UI" w:hint="eastAsia"/>
        </w:rPr>
        <w:t>画面一覧</w:t>
      </w:r>
    </w:p>
    <w:p w14:paraId="1FD0A105" w14:textId="5B6685C1" w:rsidR="00EB34B3" w:rsidRDefault="00930257" w:rsidP="0052220D">
      <w:pPr>
        <w:pStyle w:val="Heading3"/>
        <w:spacing w:before="0" w:line="240" w:lineRule="auto"/>
        <w:rPr>
          <w:b/>
          <w:bCs/>
          <w:u w:val="single"/>
        </w:rPr>
      </w:pPr>
      <w:r>
        <w:rPr>
          <w:b/>
          <w:bCs/>
          <w:u w:val="single"/>
        </w:rPr>
        <w:br/>
      </w:r>
    </w:p>
    <w:p w14:paraId="0F679708" w14:textId="7CC5562B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D9DA16F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5026FBB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46E83CDE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861EA4C" w14:textId="119F7289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0B10F8C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1B9D8245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50C3F0B6" w14:textId="2A699806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4C13BA04" w14:textId="05511F5B" w:rsidR="00F900A9" w:rsidRPr="0052220D" w:rsidRDefault="00B30145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30145">
        <w:rPr>
          <w:rFonts w:hint="eastAsia"/>
          <w:b/>
          <w:bCs/>
          <w:u w:val="single"/>
        </w:rPr>
        <w:t>プレイヤーネームを入力</w:t>
      </w:r>
      <w:r w:rsidR="009327BF">
        <w:rPr>
          <w:rFonts w:hint="eastAsia"/>
          <w:b/>
          <w:bCs/>
          <w:u w:val="single"/>
        </w:rPr>
        <w:t>画面</w:t>
      </w:r>
    </w:p>
    <w:p w14:paraId="2E3F55B1" w14:textId="16995CE1" w:rsidR="0052220D" w:rsidRDefault="00B30145" w:rsidP="0052220D">
      <w:pPr>
        <w:spacing w:before="0" w:after="0" w:line="240" w:lineRule="auto"/>
        <w:jc w:val="both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57B30D" wp14:editId="141D5254">
                <wp:simplePos x="0" y="0"/>
                <wp:positionH relativeFrom="column">
                  <wp:posOffset>2672529</wp:posOffset>
                </wp:positionH>
                <wp:positionV relativeFrom="paragraph">
                  <wp:posOffset>638362</wp:posOffset>
                </wp:positionV>
                <wp:extent cx="1258645" cy="542250"/>
                <wp:effectExtent l="12700" t="12700" r="24130" b="17145"/>
                <wp:wrapNone/>
                <wp:docPr id="97957162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5422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7F30A" w14:textId="2A169F36" w:rsidR="00B30145" w:rsidRDefault="00B30145" w:rsidP="00B3014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57B30D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80" o:spid="_x0000_s1026" type="#_x0000_t15" style="position:absolute;left:0;text-align:left;margin-left:210.45pt;margin-top:50.25pt;width:99.1pt;height:4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" adj="16947" fillcolor="#70ad47 [3209]" strokecolor="white [3201]" strokeweight="1.5pt">
                <v:textbox>
                  <w:txbxContent>
                    <w:p w14:paraId="59B7F30A" w14:textId="2A169F36" w:rsidR="00B30145" w:rsidRDefault="00B30145" w:rsidP="00B3014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入力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5AED82A5" wp14:editId="0FE4EAED">
            <wp:extent cx="2880110" cy="1800000"/>
            <wp:effectExtent l="0" t="0" r="3175" b="3810"/>
            <wp:docPr id="4167633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305" name="Picture 4167633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　　　　</w:t>
      </w:r>
      <w:r w:rsidR="00F900A9">
        <w:rPr>
          <w:noProof/>
        </w:rPr>
        <w:drawing>
          <wp:inline distT="0" distB="0" distL="0" distR="0" wp14:anchorId="160534CC" wp14:editId="4ACF5B0D">
            <wp:extent cx="2880109" cy="1800000"/>
            <wp:effectExtent l="0" t="0" r="3175" b="3810"/>
            <wp:docPr id="1769763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3725" name="Picture 17697637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8FC0" w14:textId="30682968" w:rsidR="00B30145" w:rsidRPr="00B30145" w:rsidRDefault="00B30145" w:rsidP="00B30145">
      <w:pPr>
        <w:jc w:val="both"/>
        <w:rPr>
          <w:b/>
          <w:bCs/>
          <w:u w:val="single"/>
        </w:rPr>
      </w:pPr>
      <w:r w:rsidRPr="00B30145">
        <w:rPr>
          <w:rFonts w:hint="eastAsia"/>
          <w:b/>
          <w:bCs/>
          <w:u w:val="single"/>
        </w:rPr>
        <w:t>キャラを動く</w:t>
      </w:r>
      <w:r w:rsidR="009327BF">
        <w:rPr>
          <w:rFonts w:hint="eastAsia"/>
          <w:b/>
          <w:bCs/>
          <w:u w:val="single"/>
        </w:rPr>
        <w:t>画面</w:t>
      </w:r>
    </w:p>
    <w:p w14:paraId="1DD1536C" w14:textId="7E993347" w:rsidR="0052220D" w:rsidRDefault="00B30145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DC47A3" wp14:editId="01753AD3">
                <wp:simplePos x="0" y="0"/>
                <wp:positionH relativeFrom="column">
                  <wp:posOffset>2672080</wp:posOffset>
                </wp:positionH>
                <wp:positionV relativeFrom="paragraph">
                  <wp:posOffset>666750</wp:posOffset>
                </wp:positionV>
                <wp:extent cx="1258570" cy="673100"/>
                <wp:effectExtent l="12700" t="12700" r="24130" b="12700"/>
                <wp:wrapNone/>
                <wp:docPr id="111762399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6731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7387D" w14:textId="173A6353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「D」を押すとき、右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へ</w:t>
                            </w: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動く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C47A3" id="_x0000_s1027" type="#_x0000_t15" style="position:absolute;left:0;text-align:left;margin-left:210.4pt;margin-top:52.5pt;width:99.1pt;height:5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" adj="15824" fillcolor="#70ad47 [3209]" strokecolor="white [3201]" strokeweight="1.5pt">
                <v:textbox>
                  <w:txbxContent>
                    <w:p w14:paraId="7857387D" w14:textId="173A6353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「D」を押すとき、右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へ</w:t>
                      </w: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動く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DC4A0E1" wp14:editId="330332C1">
            <wp:extent cx="2880110" cy="1800000"/>
            <wp:effectExtent l="0" t="0" r="3175" b="3810"/>
            <wp:docPr id="1503515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5460" name="Picture 15035154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rPr>
          <w:rFonts w:hint="eastAsia"/>
        </w:rPr>
        <w:t xml:space="preserve">　　　　　　</w:t>
      </w:r>
      <w:r w:rsidR="002639DF">
        <w:rPr>
          <w:noProof/>
        </w:rPr>
        <w:drawing>
          <wp:inline distT="0" distB="0" distL="0" distR="0" wp14:anchorId="4ECB738E" wp14:editId="382DDD8A">
            <wp:extent cx="2880110" cy="1800000"/>
            <wp:effectExtent l="0" t="0" r="3175" b="3810"/>
            <wp:docPr id="306345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5863" name="Picture 3063458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935" w14:textId="5AB58272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敵を攻撃する画面</w:t>
      </w:r>
    </w:p>
    <w:p w14:paraId="0E5F8D76" w14:textId="4310996A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C3E061" wp14:editId="48C8B0FF">
                <wp:simplePos x="0" y="0"/>
                <wp:positionH relativeFrom="column">
                  <wp:posOffset>2717800</wp:posOffset>
                </wp:positionH>
                <wp:positionV relativeFrom="paragraph">
                  <wp:posOffset>584200</wp:posOffset>
                </wp:positionV>
                <wp:extent cx="1258645" cy="695960"/>
                <wp:effectExtent l="12700" t="12700" r="24130" b="15240"/>
                <wp:wrapNone/>
                <wp:docPr id="129350141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73A3" w14:textId="04B5387C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「Space」を押せば、攻撃する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E061" id="_x0000_s1028" type="#_x0000_t15" style="position:absolute;left:0;text-align:left;margin-left:214pt;margin-top:46pt;width:99.1pt;height:54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rMC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oPU4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1A3D73A3" w14:textId="04B5387C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「Space」を押せば、攻撃する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rFonts w:hint="eastAsia"/>
          <w:noProof/>
        </w:rPr>
        <w:drawing>
          <wp:inline distT="0" distB="0" distL="0" distR="0" wp14:anchorId="7F9EC8FD" wp14:editId="28AAB6A7">
            <wp:extent cx="2880110" cy="1800000"/>
            <wp:effectExtent l="0" t="0" r="3175" b="3810"/>
            <wp:docPr id="1793030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30175" name="Picture 17930301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rFonts w:hint="eastAsia"/>
          <w:noProof/>
        </w:rPr>
        <w:drawing>
          <wp:inline distT="0" distB="0" distL="0" distR="0" wp14:anchorId="5A0F74FE" wp14:editId="5B495E12">
            <wp:extent cx="2880110" cy="1800000"/>
            <wp:effectExtent l="0" t="0" r="3175" b="3810"/>
            <wp:docPr id="1228950106" name="Picture 122895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F159" w14:textId="09EF4148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敵を倒す画面</w:t>
      </w:r>
    </w:p>
    <w:p w14:paraId="6BB1B76B" w14:textId="77777777" w:rsidR="00A64F18" w:rsidRDefault="009327BF" w:rsidP="00BA63A3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F19190" wp14:editId="09439394">
                <wp:simplePos x="0" y="0"/>
                <wp:positionH relativeFrom="column">
                  <wp:posOffset>2717800</wp:posOffset>
                </wp:positionH>
                <wp:positionV relativeFrom="paragraph">
                  <wp:posOffset>628650</wp:posOffset>
                </wp:positionV>
                <wp:extent cx="1258645" cy="695960"/>
                <wp:effectExtent l="12700" t="12700" r="24130" b="15240"/>
                <wp:wrapNone/>
                <wp:docPr id="42025740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1C940" w14:textId="68614D44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敵のHPが０なったら、敵が消える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9190" id="_x0000_s1029" type="#_x0000_t15" style="position:absolute;left:0;text-align:left;margin-left:214pt;margin-top:49.5pt;width:99.1pt;height:54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" adj="15628" fillcolor="#70ad47 [3209]" strokecolor="white [3201]" strokeweight="1.5pt">
                <v:textbox>
                  <w:txbxContent>
                    <w:p w14:paraId="05D1C940" w14:textId="68614D44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敵のHPが０なったら、敵が消える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084E13E9" wp14:editId="5E1EB66D">
            <wp:extent cx="2880110" cy="1800000"/>
            <wp:effectExtent l="0" t="0" r="3175" b="3810"/>
            <wp:docPr id="836399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BFE9A7E" wp14:editId="14961E8D">
            <wp:extent cx="2880110" cy="1800000"/>
            <wp:effectExtent l="0" t="0" r="3175" b="3810"/>
            <wp:docPr id="63824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757" name="Picture 6382475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2CDE" w14:textId="5307F824" w:rsidR="00BA63A3" w:rsidRPr="00A64F18" w:rsidRDefault="00BA63A3" w:rsidP="00BA63A3">
      <w:pPr>
        <w:jc w:val="both"/>
      </w:pPr>
      <w:r w:rsidRPr="00B30145">
        <w:rPr>
          <w:rFonts w:hint="eastAsia"/>
          <w:b/>
          <w:bCs/>
          <w:u w:val="single"/>
        </w:rPr>
        <w:t>キャラ</w:t>
      </w:r>
      <w:r>
        <w:rPr>
          <w:rFonts w:hint="eastAsia"/>
          <w:b/>
          <w:bCs/>
          <w:u w:val="single"/>
        </w:rPr>
        <w:t>がレベルUPする画面</w:t>
      </w:r>
    </w:p>
    <w:p w14:paraId="359BBF1E" w14:textId="5029F2D8" w:rsidR="009327BF" w:rsidRDefault="009327BF" w:rsidP="00B30145">
      <w:pPr>
        <w:jc w:val="both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68EF5" wp14:editId="22F43E70">
                <wp:simplePos x="0" y="0"/>
                <wp:positionH relativeFrom="column">
                  <wp:posOffset>2696210</wp:posOffset>
                </wp:positionH>
                <wp:positionV relativeFrom="paragraph">
                  <wp:posOffset>542290</wp:posOffset>
                </wp:positionV>
                <wp:extent cx="1258645" cy="695960"/>
                <wp:effectExtent l="12700" t="12700" r="24130" b="15240"/>
                <wp:wrapNone/>
                <wp:docPr id="67137334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422AB" w14:textId="62641C94" w:rsidR="00B30145" w:rsidRPr="00B30145" w:rsidRDefault="00B30145" w:rsidP="00B3014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十分な</w:t>
                            </w:r>
                            <w:r w:rsidR="009327B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敵倒したら、レベルUP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8EF5" id="_x0000_s1030" type="#_x0000_t15" style="position:absolute;left:0;text-align:left;margin-left:212.3pt;margin-top:42.7pt;width:99.1pt;height:54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OC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qPUo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47F422AB" w14:textId="62641C94" w:rsidR="00B30145" w:rsidRPr="00B30145" w:rsidRDefault="00B30145" w:rsidP="00B3014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十分な</w:t>
                      </w:r>
                      <w:r w:rsidR="009327BF">
                        <w:rPr>
                          <w:rFonts w:hint="eastAsia"/>
                          <w:sz w:val="16"/>
                          <w:szCs w:val="16"/>
                        </w:rPr>
                        <w:t>敵倒したら、レベルUP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C0468A" wp14:editId="5DBF1E2A">
            <wp:extent cx="2889613" cy="1805940"/>
            <wp:effectExtent l="0" t="0" r="6350" b="0"/>
            <wp:docPr id="7265542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54287" name="Picture 72655428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613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79095471" wp14:editId="0D5DACE9">
            <wp:extent cx="2914000" cy="1821180"/>
            <wp:effectExtent l="0" t="0" r="6350" b="0"/>
            <wp:docPr id="718574718" name="Picture 16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4718" name="Picture 16" descr="A video game with a green backgroun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8EB" w14:textId="632EF900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039475F6" w14:textId="34C21EAC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C66EEE" wp14:editId="52DFE8EF">
                <wp:simplePos x="0" y="0"/>
                <wp:positionH relativeFrom="column">
                  <wp:posOffset>2694940</wp:posOffset>
                </wp:positionH>
                <wp:positionV relativeFrom="paragraph">
                  <wp:posOffset>501650</wp:posOffset>
                </wp:positionV>
                <wp:extent cx="1258645" cy="914400"/>
                <wp:effectExtent l="12700" t="12700" r="11430" b="12700"/>
                <wp:wrapNone/>
                <wp:docPr id="116968622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7FDA6" w14:textId="768A91B4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チェスの周りに「E」を押せば、鍵ゲットする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6EEE" id="_x0000_s1031" type="#_x0000_t15" style="position:absolute;left:0;text-align:left;margin-left:212.2pt;margin-top:39.5pt;width:99.1pt;height:1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" adj="13754" fillcolor="#70ad47 [3209]" strokecolor="white [3201]" strokeweight="1.5pt">
                <v:textbox>
                  <w:txbxContent>
                    <w:p w14:paraId="3767FDA6" w14:textId="768A91B4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チェスの周りに「E」を押せば、鍵ゲットする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184C79D" wp14:editId="72F80AF0">
            <wp:extent cx="2880110" cy="1800000"/>
            <wp:effectExtent l="0" t="0" r="3175" b="3810"/>
            <wp:docPr id="868740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0178" name="Picture 8687401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noProof/>
        </w:rPr>
        <w:drawing>
          <wp:inline distT="0" distB="0" distL="0" distR="0" wp14:anchorId="5129946B" wp14:editId="30C88B88">
            <wp:extent cx="2880110" cy="1800000"/>
            <wp:effectExtent l="0" t="0" r="3175" b="3810"/>
            <wp:docPr id="408723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23048" name="Picture 4087230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48D" w14:textId="1C135A15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ドアを開く</w:t>
      </w:r>
      <w:r w:rsidR="009F144E">
        <w:rPr>
          <w:rFonts w:hint="eastAsia"/>
          <w:b/>
          <w:bCs/>
          <w:u w:val="single"/>
        </w:rPr>
        <w:t>画面</w:t>
      </w:r>
    </w:p>
    <w:p w14:paraId="0BAA7FFE" w14:textId="3808075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EEE695" wp14:editId="24DE9DED">
                <wp:simplePos x="0" y="0"/>
                <wp:positionH relativeFrom="column">
                  <wp:posOffset>2694940</wp:posOffset>
                </wp:positionH>
                <wp:positionV relativeFrom="paragraph">
                  <wp:posOffset>561340</wp:posOffset>
                </wp:positionV>
                <wp:extent cx="1258645" cy="695960"/>
                <wp:effectExtent l="12700" t="12700" r="24130" b="15240"/>
                <wp:wrapNone/>
                <wp:docPr id="135029345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40DEF" w14:textId="33197080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ドアの周りに「E」押せば、ドア開く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EE695" id="_x0000_s1032" type="#_x0000_t15" style="position:absolute;left:0;text-align:left;margin-left:212.2pt;margin-top:44.2pt;width:99.1pt;height:54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wF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" adj="15628" fillcolor="#70ad47 [3209]" strokecolor="white [3201]" strokeweight="1.5pt">
                <v:textbox>
                  <w:txbxContent>
                    <w:p w14:paraId="4E540DEF" w14:textId="33197080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ドアの周りに「E」押せば、ドア開く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79E8BF20" wp14:editId="0B5D667E">
            <wp:extent cx="2880110" cy="1800000"/>
            <wp:effectExtent l="0" t="0" r="3175" b="3810"/>
            <wp:docPr id="8162072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7270" name="Picture 8162072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6AFA9DD8" wp14:editId="193197A3">
            <wp:extent cx="2880110" cy="1800000"/>
            <wp:effectExtent l="0" t="0" r="3175" b="3810"/>
            <wp:docPr id="15658578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57866" name="Picture 15658578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C1C" w14:textId="7EDDCC1F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マスタチェスを開ける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4B1A4BF3" w14:textId="49E9770E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77C74D" wp14:editId="1E9313F8">
                <wp:simplePos x="0" y="0"/>
                <wp:positionH relativeFrom="column">
                  <wp:posOffset>2733040</wp:posOffset>
                </wp:positionH>
                <wp:positionV relativeFrom="paragraph">
                  <wp:posOffset>593090</wp:posOffset>
                </wp:positionV>
                <wp:extent cx="1258645" cy="878840"/>
                <wp:effectExtent l="12700" t="12700" r="24130" b="10160"/>
                <wp:wrapNone/>
                <wp:docPr id="65892899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8788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5EE8A" w14:textId="7C41D4FF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マスターチェストでマスター鍵ゲットする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C74D" id="_x0000_s1033" type="#_x0000_t15" style="position:absolute;left:0;text-align:left;margin-left:215.2pt;margin-top:46.7pt;width:99.1pt;height:69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" adj="14059" fillcolor="#70ad47 [3209]" strokecolor="white [3201]" strokeweight="1.5pt">
                <v:textbox>
                  <w:txbxContent>
                    <w:p w14:paraId="10C5EE8A" w14:textId="7C41D4FF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マスターチェストでマスター鍵ゲットする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1E969EEF" wp14:editId="0B71DD13">
            <wp:extent cx="2880110" cy="1800000"/>
            <wp:effectExtent l="0" t="0" r="3175" b="3810"/>
            <wp:docPr id="4208357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5749" name="Picture 4208357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1E16B21" wp14:editId="2A3ADC6C">
            <wp:extent cx="2880110" cy="1800000"/>
            <wp:effectExtent l="0" t="0" r="3175" b="3810"/>
            <wp:docPr id="1915336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6884" name="Picture 191533688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6E9" w14:textId="66138DAE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ボス部屋に入る</w:t>
      </w:r>
      <w:r w:rsidR="009F144E">
        <w:rPr>
          <w:rFonts w:hint="eastAsia"/>
          <w:b/>
          <w:bCs/>
          <w:u w:val="single"/>
        </w:rPr>
        <w:t>画面</w:t>
      </w:r>
    </w:p>
    <w:p w14:paraId="22356605" w14:textId="18F698B2" w:rsidR="009327BF" w:rsidRDefault="009327BF" w:rsidP="00B30145">
      <w:pPr>
        <w:jc w:val="both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11C354" wp14:editId="2F26EFC1">
                <wp:simplePos x="0" y="0"/>
                <wp:positionH relativeFrom="column">
                  <wp:posOffset>2663190</wp:posOffset>
                </wp:positionH>
                <wp:positionV relativeFrom="paragraph">
                  <wp:posOffset>579120</wp:posOffset>
                </wp:positionV>
                <wp:extent cx="1328420" cy="695960"/>
                <wp:effectExtent l="12700" t="12700" r="30480" b="15240"/>
                <wp:wrapNone/>
                <wp:docPr id="26787855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3DD61" w14:textId="66CE41D3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ボス部屋に吐いたら、バリアーが出る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C354" id="_x0000_s1034" type="#_x0000_t15" style="position:absolute;left:0;text-align:left;margin-left:209.7pt;margin-top:45.6pt;width:104.6pt;height:5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" adj="15942" fillcolor="#70ad47 [3209]" strokecolor="white [3201]" strokeweight="1.5pt">
                <v:textbox>
                  <w:txbxContent>
                    <w:p w14:paraId="4763DD61" w14:textId="66CE41D3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ボス部屋に吐いたら、バリアーが出る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D15DA" wp14:editId="03C894C3">
            <wp:extent cx="2880107" cy="1800000"/>
            <wp:effectExtent l="0" t="0" r="3175" b="3810"/>
            <wp:docPr id="76002195" name="Picture 25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195" name="Picture 25" descr="A video game with a green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2843BD4E" wp14:editId="40FFA18E">
            <wp:extent cx="2880110" cy="1800000"/>
            <wp:effectExtent l="0" t="0" r="3175" b="3810"/>
            <wp:docPr id="727748482" name="Picture 27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8482" name="Picture 27" descr="A video game with a green backgroun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CDD1" w14:textId="65ECAAF6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Pauseの画面</w:t>
      </w:r>
    </w:p>
    <w:p w14:paraId="2A5EF6A7" w14:textId="335C488B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46ADCB" wp14:editId="34ADB3C2">
                <wp:simplePos x="0" y="0"/>
                <wp:positionH relativeFrom="column">
                  <wp:posOffset>2595880</wp:posOffset>
                </wp:positionH>
                <wp:positionV relativeFrom="paragraph">
                  <wp:posOffset>392430</wp:posOffset>
                </wp:positionV>
                <wp:extent cx="1457960" cy="914400"/>
                <wp:effectExtent l="12700" t="12700" r="15240" b="12700"/>
                <wp:wrapNone/>
                <wp:docPr id="87115669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43C86" w14:textId="5769E47C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Menu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」を押せば、ゲームを一旦止まって、メニュー入る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ADCB" id="_x0000_s1035" type="#_x0000_t15" style="position:absolute;left:0;text-align:left;margin-left:204.4pt;margin-top:30.9pt;width:114.8pt;height:1in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" adj="14826" fillcolor="#70ad47 [3209]" strokecolor="white [3201]" strokeweight="1.5pt">
                <v:textbox>
                  <w:txbxContent>
                    <w:p w14:paraId="74543C86" w14:textId="5769E47C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Menu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」を押せば、ゲームを一旦止まって、メニュー入る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61C6BE6" wp14:editId="55170922">
            <wp:extent cx="2880110" cy="1800000"/>
            <wp:effectExtent l="0" t="0" r="3175" b="3810"/>
            <wp:docPr id="9726933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3326" name="Picture 9726933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0B70BAB" wp14:editId="6BBC9C45">
            <wp:extent cx="2880110" cy="1800000"/>
            <wp:effectExtent l="0" t="0" r="3175" b="3810"/>
            <wp:docPr id="21098075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07506" name="Picture 210980750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9BB" w14:textId="329A35B8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キャラのステータス画面</w:t>
      </w:r>
    </w:p>
    <w:p w14:paraId="117F20BC" w14:textId="65D97486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11A5F" wp14:editId="035188D0">
                <wp:simplePos x="0" y="0"/>
                <wp:positionH relativeFrom="column">
                  <wp:posOffset>2580640</wp:posOffset>
                </wp:positionH>
                <wp:positionV relativeFrom="paragraph">
                  <wp:posOffset>477520</wp:posOffset>
                </wp:positionV>
                <wp:extent cx="1267460" cy="939800"/>
                <wp:effectExtent l="12700" t="12700" r="15240" b="12700"/>
                <wp:wrapNone/>
                <wp:docPr id="173612699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9398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2D411" w14:textId="45F43684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Status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」押せば、キャラのステータスが表示する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1A5F" id="_x0000_s1036" type="#_x0000_t15" style="position:absolute;left:0;text-align:left;margin-left:203.2pt;margin-top:37.6pt;width:99.8pt;height:7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" adj="13592" fillcolor="#70ad47 [3209]" strokecolor="white [3201]" strokeweight="1.5pt">
                <v:textbox>
                  <w:txbxContent>
                    <w:p w14:paraId="5EA2D411" w14:textId="45F43684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Status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」押せば、キャラのステータスが表示する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142F1F65" wp14:editId="57DD9C28">
            <wp:extent cx="2880110" cy="1800000"/>
            <wp:effectExtent l="0" t="0" r="3175" b="3810"/>
            <wp:docPr id="7868845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4548" name="Picture 7868845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77225C70" wp14:editId="41D9B410">
            <wp:extent cx="2880110" cy="1800000"/>
            <wp:effectExtent l="0" t="0" r="3175" b="3810"/>
            <wp:docPr id="20234812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1278" name="Picture 202348127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96B" w14:textId="086BC00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敵の図鑑画面</w:t>
      </w:r>
    </w:p>
    <w:p w14:paraId="5AFA57E7" w14:textId="6BE8260F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2CA9D7" wp14:editId="1A0FC4E5">
                <wp:simplePos x="0" y="0"/>
                <wp:positionH relativeFrom="column">
                  <wp:posOffset>2595880</wp:posOffset>
                </wp:positionH>
                <wp:positionV relativeFrom="paragraph">
                  <wp:posOffset>478790</wp:posOffset>
                </wp:positionV>
                <wp:extent cx="1258570" cy="916940"/>
                <wp:effectExtent l="12700" t="12700" r="11430" b="10160"/>
                <wp:wrapNone/>
                <wp:docPr id="65433070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9169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E85E4" w14:textId="478D0AB5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「Almanac」押せば、敵の図鑑の画面入る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A9D7" id="_x0000_s1037" type="#_x0000_t15" style="position:absolute;left:0;text-align:left;margin-left:204.4pt;margin-top:37.7pt;width:99.1pt;height:7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" adj="13732" fillcolor="#70ad47 [3209]" strokecolor="white [3201]" strokeweight="1.5pt">
                <v:textbox>
                  <w:txbxContent>
                    <w:p w14:paraId="27AE85E4" w14:textId="478D0AB5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「Almanac」押せば、敵の図鑑の画面入る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0A43858" wp14:editId="7E313C0D">
            <wp:extent cx="2880110" cy="1800000"/>
            <wp:effectExtent l="0" t="0" r="3175" b="3810"/>
            <wp:docPr id="988313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3952" name="Picture 9883139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B51F0B">
        <w:rPr>
          <w:noProof/>
        </w:rPr>
        <w:drawing>
          <wp:inline distT="0" distB="0" distL="0" distR="0" wp14:anchorId="4409063C" wp14:editId="15F0AA2F">
            <wp:extent cx="2894029" cy="1799590"/>
            <wp:effectExtent l="0" t="0" r="1905" b="3810"/>
            <wp:docPr id="1344065639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E5A" w14:textId="1DECBEB2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敵のステータス画面</w:t>
      </w:r>
    </w:p>
    <w:p w14:paraId="358FD7F6" w14:textId="7CD6F9A1" w:rsidR="009327BF" w:rsidRDefault="00B51F0B" w:rsidP="00B30145">
      <w:pPr>
        <w:jc w:val="both"/>
      </w:pPr>
      <w:r>
        <w:rPr>
          <w:noProof/>
        </w:rPr>
        <w:lastRenderedPageBreak/>
        <w:drawing>
          <wp:inline distT="0" distB="0" distL="0" distR="0" wp14:anchorId="5E33A1D4" wp14:editId="54D1F6AA">
            <wp:extent cx="2894029" cy="1799590"/>
            <wp:effectExtent l="0" t="0" r="1905" b="3810"/>
            <wp:docPr id="214679094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4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09028" wp14:editId="1341AB5C">
                <wp:simplePos x="0" y="0"/>
                <wp:positionH relativeFrom="column">
                  <wp:posOffset>2611120</wp:posOffset>
                </wp:positionH>
                <wp:positionV relativeFrom="paragraph">
                  <wp:posOffset>464820</wp:posOffset>
                </wp:positionV>
                <wp:extent cx="1252220" cy="855980"/>
                <wp:effectExtent l="12700" t="12700" r="30480" b="7620"/>
                <wp:wrapNone/>
                <wp:docPr id="75624257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559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89D58" w14:textId="317908AD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Slime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」の敵を押せば、敵の情報が表示する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9028" id="_x0000_s1038" type="#_x0000_t15" style="position:absolute;left:0;text-align:left;margin-left:205.6pt;margin-top:36.6pt;width:98.6pt;height:6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" adj="14217" fillcolor="#70ad47 [3209]" strokecolor="white [3201]" strokeweight="1.5pt">
                <v:textbox>
                  <w:txbxContent>
                    <w:p w14:paraId="2D589D58" w14:textId="317908AD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Slime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」の敵を押せば、敵の情報が表示する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9327BF">
        <w:t xml:space="preserve">            </w:t>
      </w:r>
      <w:r>
        <w:rPr>
          <w:noProof/>
        </w:rPr>
        <w:drawing>
          <wp:inline distT="0" distB="0" distL="0" distR="0" wp14:anchorId="21214693" wp14:editId="119D2646">
            <wp:extent cx="2981840" cy="1800000"/>
            <wp:effectExtent l="0" t="0" r="3175" b="3810"/>
            <wp:docPr id="6827228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2841" name="Picture 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BEA" w14:textId="5FF49294" w:rsidR="00B51F0B" w:rsidRDefault="009F144E" w:rsidP="00B30145">
      <w:pPr>
        <w:jc w:val="both"/>
      </w:pPr>
      <w:r>
        <w:rPr>
          <w:rFonts w:hint="eastAsia"/>
          <w:b/>
          <w:bCs/>
          <w:u w:val="single"/>
        </w:rPr>
        <w:t>セーブ画面</w:t>
      </w:r>
      <w:r w:rsidR="001D159C">
        <w:br/>
      </w:r>
      <w:r w:rsidR="002639DF">
        <w:rPr>
          <w:noProof/>
        </w:rPr>
        <w:drawing>
          <wp:inline distT="0" distB="0" distL="0" distR="0" wp14:anchorId="1CDDAD98" wp14:editId="5BAB2EBB">
            <wp:extent cx="4479790" cy="2799761"/>
            <wp:effectExtent l="0" t="0" r="3810" b="0"/>
            <wp:docPr id="785799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9356" name="Picture 7857993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000" cy="28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44A" w14:textId="77777777" w:rsidR="00D3270D" w:rsidRDefault="001D159C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Option</w:t>
      </w:r>
      <w:r w:rsidR="00B51F0B">
        <w:rPr>
          <w:rFonts w:hint="eastAsia"/>
          <w:b/>
          <w:bCs/>
          <w:u w:val="single"/>
        </w:rPr>
        <w:t>画面</w:t>
      </w:r>
      <w:r>
        <w:br/>
      </w:r>
      <w:r w:rsidR="00B51F0B">
        <w:rPr>
          <w:noProof/>
        </w:rPr>
        <w:drawing>
          <wp:inline distT="0" distB="0" distL="0" distR="0" wp14:anchorId="465B29FA" wp14:editId="3D982A57">
            <wp:extent cx="4627959" cy="2594328"/>
            <wp:effectExtent l="0" t="0" r="0" b="0"/>
            <wp:docPr id="14332295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29546" name="Picture 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944" cy="26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C69" w14:textId="1A163DBF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敵をダメージ挙げる画面</w:t>
      </w:r>
    </w:p>
    <w:p w14:paraId="249EC552" w14:textId="01FABB2C" w:rsidR="005A3A11" w:rsidRPr="001D159C" w:rsidRDefault="002639DF" w:rsidP="00B30145">
      <w:pPr>
        <w:jc w:val="both"/>
      </w:pPr>
      <w:r>
        <w:rPr>
          <w:noProof/>
        </w:rPr>
        <w:lastRenderedPageBreak/>
        <w:drawing>
          <wp:inline distT="0" distB="0" distL="0" distR="0" wp14:anchorId="5C139EDB" wp14:editId="6D8F9BC4">
            <wp:extent cx="3636085" cy="2272467"/>
            <wp:effectExtent l="0" t="0" r="0" b="1270"/>
            <wp:docPr id="78648033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0331" name="Picture 7864803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82" cy="23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46C1" w14:textId="7A04A471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敵からダメージもらう画面</w:t>
      </w:r>
    </w:p>
    <w:p w14:paraId="5B7B2CD4" w14:textId="31B583FA" w:rsidR="0052220D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C58728" wp14:editId="5B972258">
                <wp:simplePos x="0" y="0"/>
                <wp:positionH relativeFrom="column">
                  <wp:posOffset>2801620</wp:posOffset>
                </wp:positionH>
                <wp:positionV relativeFrom="paragraph">
                  <wp:posOffset>552450</wp:posOffset>
                </wp:positionV>
                <wp:extent cx="1031240" cy="665480"/>
                <wp:effectExtent l="12700" t="12700" r="22860" b="7620"/>
                <wp:wrapNone/>
                <wp:docPr id="31557682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6654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910C3" w14:textId="19F25CDB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敵から攻撃されたとき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8728" id="_x0000_s1039" type="#_x0000_t15" style="position:absolute;left:0;text-align:left;margin-left:220.6pt;margin-top:43.5pt;width:81.2pt;height:52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" adj="14631" fillcolor="#70ad47 [3209]" strokecolor="white [3201]" strokeweight="1.5pt">
                <v:textbox>
                  <w:txbxContent>
                    <w:p w14:paraId="71B910C3" w14:textId="19F25CDB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敵から攻撃されたとき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E39132C" wp14:editId="13FDF7E6">
            <wp:extent cx="2880110" cy="1800000"/>
            <wp:effectExtent l="0" t="0" r="3175" b="3810"/>
            <wp:docPr id="185430059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0593" name="Picture 185430059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2A70009" wp14:editId="123B9CE0">
            <wp:extent cx="2880110" cy="1800000"/>
            <wp:effectExtent l="0" t="0" r="3175" b="3810"/>
            <wp:docPr id="111340402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4020" name="Picture 111340402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EEAF" w14:textId="4D33458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次のステージ行く画面</w:t>
      </w:r>
    </w:p>
    <w:p w14:paraId="1889DEBE" w14:textId="5837757B" w:rsidR="009327BF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0C7B25" wp14:editId="3E82CBC8">
                <wp:simplePos x="0" y="0"/>
                <wp:positionH relativeFrom="column">
                  <wp:posOffset>2801620</wp:posOffset>
                </wp:positionH>
                <wp:positionV relativeFrom="paragraph">
                  <wp:posOffset>599440</wp:posOffset>
                </wp:positionV>
                <wp:extent cx="1153160" cy="848360"/>
                <wp:effectExtent l="12700" t="12700" r="27940" b="15240"/>
                <wp:wrapNone/>
                <wp:docPr id="92208364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8483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096C1" w14:textId="15E0AB4F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階段を登って、次のステージへ移動する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7B25" id="_x0000_s1040" type="#_x0000_t15" style="position:absolute;left:0;text-align:left;margin-left:220.6pt;margin-top:47.2pt;width:90.8pt;height:66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" adj="13655" fillcolor="#70ad47 [3209]" strokecolor="white [3201]" strokeweight="1.5pt">
                <v:textbox>
                  <w:txbxContent>
                    <w:p w14:paraId="45A096C1" w14:textId="15E0AB4F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階段を登って、次のステージへ移動する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6642553A" wp14:editId="52689C28">
            <wp:extent cx="2880110" cy="1800000"/>
            <wp:effectExtent l="0" t="0" r="3175" b="3810"/>
            <wp:docPr id="3477553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5388" name="Picture 34775538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1D159C">
        <w:rPr>
          <w:noProof/>
        </w:rPr>
        <w:drawing>
          <wp:inline distT="0" distB="0" distL="0" distR="0" wp14:anchorId="6E3EB92D" wp14:editId="11198021">
            <wp:extent cx="2979161" cy="1792599"/>
            <wp:effectExtent l="0" t="0" r="0" b="0"/>
            <wp:docPr id="899571974" name="Picture 6" descr="A video game screen with a green square and a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71974" name="Picture 6" descr="A video game screen with a green square and a black objec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537" cy="18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1094" w14:textId="77777777" w:rsidR="00EB34B3" w:rsidRPr="002639DF" w:rsidRDefault="00631D9B" w:rsidP="00C27077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192DA5" wp14:editId="7F5EA01A">
                <wp:simplePos x="0" y="0"/>
                <wp:positionH relativeFrom="column">
                  <wp:posOffset>2679700</wp:posOffset>
                </wp:positionH>
                <wp:positionV relativeFrom="paragraph">
                  <wp:posOffset>732921</wp:posOffset>
                </wp:positionV>
                <wp:extent cx="1549400" cy="993140"/>
                <wp:effectExtent l="12700" t="12700" r="12700" b="10160"/>
                <wp:wrapNone/>
                <wp:docPr id="77065450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9931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50C2" w14:textId="68130B99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敵がキャラを倒したら、キャラが、ステージの最初場に戻る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2DA5" id="_x0000_s1041" type="#_x0000_t15" style="position:absolute;left:0;text-align:left;margin-left:211pt;margin-top:57.7pt;width:122pt;height:7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" adj="14677" fillcolor="#70ad47 [3209]" strokecolor="white [3201]" strokeweight="1.5pt">
                <v:textbox>
                  <w:txbxContent>
                    <w:p w14:paraId="6C8D50C2" w14:textId="68130B99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敵がキャラを倒したら、キャラが、ステージの最初場に戻る</w:t>
                      </w:r>
                    </w:p>
                  </w:txbxContent>
                </v:textbox>
              </v:shape>
            </w:pict>
          </mc:Fallback>
        </mc:AlternateContent>
      </w:r>
      <w:r w:rsidR="009F144E">
        <w:rPr>
          <w:rFonts w:hint="eastAsia"/>
          <w:b/>
          <w:bCs/>
          <w:u w:val="single"/>
        </w:rPr>
        <w:t>キャラが死んだ画面</w:t>
      </w:r>
      <w:r>
        <w:br/>
      </w:r>
      <w:r>
        <w:rPr>
          <w:noProof/>
        </w:rPr>
        <w:drawing>
          <wp:inline distT="0" distB="0" distL="0" distR="0" wp14:anchorId="4363012D" wp14:editId="340ADE64">
            <wp:extent cx="2879725" cy="1680210"/>
            <wp:effectExtent l="0" t="0" r="3175" b="0"/>
            <wp:docPr id="1412947869" name="Picture 8" descr="A video game screen with a gold crown and a black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7869" name="Picture 8" descr="A video game screen with a gold crown and a black and red lin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96" cy="17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9978B9">
        <w:rPr>
          <w:noProof/>
        </w:rPr>
        <w:drawing>
          <wp:inline distT="0" distB="0" distL="0" distR="0" wp14:anchorId="0FC95326" wp14:editId="24314464">
            <wp:extent cx="2879725" cy="1745615"/>
            <wp:effectExtent l="0" t="0" r="3175" b="0"/>
            <wp:docPr id="1230064570" name="Picture 7" descr="A video game screen with a green area and a red targ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64570" name="Picture 7" descr="A video game screen with a green area and a red target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727" cy="17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293B" w14:textId="184F8F70" w:rsidR="00B2224A" w:rsidRPr="00B2224A" w:rsidRDefault="00B2224A" w:rsidP="00B2224A">
      <w:pPr>
        <w:pStyle w:val="Heading3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lastRenderedPageBreak/>
        <w:t>画面レイアウト</w:t>
      </w:r>
    </w:p>
    <w:p w14:paraId="7722D1CA" w14:textId="19B542A5" w:rsidR="00B7235F" w:rsidRPr="00B7235F" w:rsidRDefault="00B7235F" w:rsidP="00C32F74">
      <w:pPr>
        <w:spacing w:before="0" w:after="0"/>
        <w:jc w:val="both"/>
        <w:rPr>
          <w:b/>
          <w:bCs/>
        </w:rPr>
      </w:pPr>
      <w:r w:rsidRPr="00B7235F">
        <w:rPr>
          <w:rFonts w:hint="eastAsia"/>
          <w:b/>
          <w:bCs/>
        </w:rPr>
        <w:t>Main</w:t>
      </w:r>
      <w:r w:rsidRPr="00B7235F">
        <w:rPr>
          <w:b/>
          <w:bCs/>
        </w:rPr>
        <w:t xml:space="preserve"> </w:t>
      </w:r>
      <w:r w:rsidRPr="00B7235F">
        <w:rPr>
          <w:rFonts w:hint="eastAsia"/>
          <w:b/>
          <w:bCs/>
        </w:rPr>
        <w:t>M</w:t>
      </w:r>
      <w:r>
        <w:rPr>
          <w:b/>
          <w:bCs/>
        </w:rPr>
        <w:t>enu</w:t>
      </w:r>
      <w:r>
        <w:rPr>
          <w:rFonts w:hint="eastAsia"/>
          <w:b/>
          <w:bCs/>
        </w:rPr>
        <w:t>画面・ホーム画面</w:t>
      </w:r>
    </w:p>
    <w:p w14:paraId="15BF8CEA" w14:textId="7D2FAFE1" w:rsidR="00631D9B" w:rsidRPr="00631D9B" w:rsidRDefault="00B127D7" w:rsidP="00C32F74">
      <w:pPr>
        <w:spacing w:before="0" w:after="0"/>
        <w:jc w:val="both"/>
        <w:rPr>
          <w:b/>
          <w:bCs/>
          <w:u w:val="single"/>
        </w:rPr>
      </w:pPr>
      <w:r w:rsidRPr="00B127D7">
        <w:rPr>
          <w:b/>
          <w:bCs/>
          <w:noProof/>
        </w:rPr>
        <w:drawing>
          <wp:inline distT="0" distB="0" distL="0" distR="0" wp14:anchorId="344A048D" wp14:editId="1DF846F7">
            <wp:extent cx="5118735" cy="3935156"/>
            <wp:effectExtent l="0" t="0" r="0" b="1905"/>
            <wp:docPr id="270959852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9852" name="Picture 1" descr="A screen shot of a video gam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353" cy="396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  <w:u w:val="single"/>
        </w:rPr>
        <w:br/>
      </w:r>
    </w:p>
    <w:p w14:paraId="476F48B4" w14:textId="79219778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New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Game画面・新しいゲームを開始する画面</w:t>
      </w:r>
    </w:p>
    <w:p w14:paraId="0C499703" w14:textId="515A7DCE" w:rsidR="00B127D7" w:rsidRPr="00F91AB4" w:rsidRDefault="00B127D7" w:rsidP="00C32F74">
      <w:pPr>
        <w:spacing w:before="0" w:after="0"/>
        <w:jc w:val="both"/>
        <w:rPr>
          <w:b/>
          <w:bCs/>
        </w:rPr>
      </w:pPr>
      <w:r w:rsidRPr="00F91AB4">
        <w:rPr>
          <w:b/>
          <w:bCs/>
          <w:noProof/>
        </w:rPr>
        <w:drawing>
          <wp:inline distT="0" distB="0" distL="0" distR="0" wp14:anchorId="1799317D" wp14:editId="2A8563C5">
            <wp:extent cx="5119052" cy="3722146"/>
            <wp:effectExtent l="0" t="0" r="0" b="0"/>
            <wp:docPr id="8317489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48987" name="Picture 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833" cy="37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D33E" w14:textId="4355017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ゲームプレイ画面</w:t>
      </w:r>
    </w:p>
    <w:p w14:paraId="6634192C" w14:textId="7E10BDCE" w:rsidR="00B7235F" w:rsidRDefault="001E1E62" w:rsidP="001E1E62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458829" wp14:editId="733EA5C0">
            <wp:extent cx="4990820" cy="4442908"/>
            <wp:effectExtent l="0" t="0" r="635" b="2540"/>
            <wp:docPr id="1274648617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8617" name="Picture 2" descr="A screenshot of a video gam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39" cy="45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3C" w14:textId="77777777" w:rsidR="001D159C" w:rsidRDefault="001D159C" w:rsidP="001E1E62">
      <w:pPr>
        <w:spacing w:before="0" w:after="0"/>
        <w:jc w:val="both"/>
        <w:rPr>
          <w:b/>
          <w:bCs/>
        </w:rPr>
      </w:pPr>
    </w:p>
    <w:p w14:paraId="10CE9A10" w14:textId="2E768A8E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メニュー画面</w:t>
      </w:r>
      <w:r w:rsidR="00B51F0B">
        <w:rPr>
          <w:rFonts w:hint="eastAsia"/>
          <w:b/>
          <w:bCs/>
        </w:rPr>
        <w:t xml:space="preserve"> </w:t>
      </w:r>
    </w:p>
    <w:p w14:paraId="34E4428C" w14:textId="74AD07C4" w:rsidR="00B127D7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9F05A2" wp14:editId="5D9D3672">
            <wp:extent cx="4465955" cy="3647949"/>
            <wp:effectExtent l="0" t="0" r="4445" b="0"/>
            <wp:docPr id="140972065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0653" name="Picture 4" descr="A screenshot of a computer scree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68" cy="37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</w:rPr>
        <w:br/>
      </w:r>
    </w:p>
    <w:p w14:paraId="4B2DB7C3" w14:textId="38B0CF5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プレイヤーステータス画面</w:t>
      </w:r>
    </w:p>
    <w:p w14:paraId="13AD4109" w14:textId="77777777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08053551" wp14:editId="0F65FC68">
            <wp:simplePos x="462455" y="1040524"/>
            <wp:positionH relativeFrom="column">
              <wp:align>left</wp:align>
            </wp:positionH>
            <wp:positionV relativeFrom="paragraph">
              <wp:align>top</wp:align>
            </wp:positionV>
            <wp:extent cx="5040000" cy="4222312"/>
            <wp:effectExtent l="0" t="0" r="1905" b="0"/>
            <wp:wrapSquare wrapText="bothSides"/>
            <wp:docPr id="2008216637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6637" name="Picture 5" descr="A screenshot of a video gam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2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95490" w14:textId="77777777" w:rsidR="00B7235F" w:rsidRPr="00B7235F" w:rsidRDefault="00B7235F" w:rsidP="00B7235F"/>
    <w:p w14:paraId="08A6C8B9" w14:textId="77777777" w:rsidR="00B7235F" w:rsidRPr="00B7235F" w:rsidRDefault="00B7235F" w:rsidP="00B7235F"/>
    <w:p w14:paraId="1C095FCD" w14:textId="77777777" w:rsidR="00B7235F" w:rsidRPr="00B7235F" w:rsidRDefault="00B7235F" w:rsidP="00B7235F"/>
    <w:p w14:paraId="3F964C91" w14:textId="77777777" w:rsidR="00B7235F" w:rsidRPr="00B7235F" w:rsidRDefault="00B7235F" w:rsidP="00B7235F"/>
    <w:p w14:paraId="2E6BA93F" w14:textId="77777777" w:rsidR="00B7235F" w:rsidRPr="00B7235F" w:rsidRDefault="00B7235F" w:rsidP="00B7235F"/>
    <w:p w14:paraId="46ACC2B1" w14:textId="77777777" w:rsidR="00B7235F" w:rsidRPr="00B7235F" w:rsidRDefault="00B7235F" w:rsidP="00B7235F"/>
    <w:p w14:paraId="15C3BCAB" w14:textId="77777777" w:rsidR="00B7235F" w:rsidRPr="00B7235F" w:rsidRDefault="00B7235F" w:rsidP="00B7235F"/>
    <w:p w14:paraId="07EA5F15" w14:textId="77777777" w:rsidR="00B7235F" w:rsidRPr="00B7235F" w:rsidRDefault="00B7235F" w:rsidP="00B7235F"/>
    <w:p w14:paraId="68DD18BD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5FBED55" w14:textId="454E5343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</w:rPr>
        <w:br w:type="textWrapping" w:clear="all"/>
      </w:r>
    </w:p>
    <w:p w14:paraId="3E0EB61C" w14:textId="67C4E42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インベントリ画面</w:t>
      </w:r>
    </w:p>
    <w:p w14:paraId="57D4C80E" w14:textId="6621FCF7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F27FF9" wp14:editId="1E869B6A">
            <wp:extent cx="5040000" cy="3645404"/>
            <wp:effectExtent l="0" t="0" r="1905" b="0"/>
            <wp:docPr id="1448716719" name="Picture 6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6719" name="Picture 6" descr="A screenshot of a computer gam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8287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2460155A" w14:textId="37D3CDF3" w:rsidR="00B7235F" w:rsidRDefault="00B7235F" w:rsidP="00C32F74">
      <w:pPr>
        <w:spacing w:before="0" w:after="0"/>
        <w:jc w:val="both"/>
        <w:rPr>
          <w:b/>
          <w:bCs/>
        </w:rPr>
      </w:pPr>
    </w:p>
    <w:p w14:paraId="02A536C6" w14:textId="5417AC8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敵の図鑑・敵の情報・敵のステータス画面</w:t>
      </w:r>
    </w:p>
    <w:p w14:paraId="46D2AF94" w14:textId="151FDE70" w:rsidR="00B127D7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E358C72" wp14:editId="5C3A4A41">
            <wp:extent cx="5040000" cy="4270468"/>
            <wp:effectExtent l="0" t="0" r="1905" b="0"/>
            <wp:docPr id="1286383562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83562" name="Picture 7" descr="A screenshot of a video gam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9BD" w14:textId="4F51C239" w:rsidR="00B2224A" w:rsidRDefault="008E578D" w:rsidP="008E578D">
      <w:pPr>
        <w:pStyle w:val="Heading2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データ定義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開発している場合は必須）</w:t>
      </w:r>
    </w:p>
    <w:p w14:paraId="6B30F8FD" w14:textId="77777777" w:rsidR="008E578D" w:rsidRDefault="008E578D" w:rsidP="008E578D">
      <w:pPr>
        <w:pStyle w:val="Heading3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テーブル一覧</w:t>
      </w:r>
    </w:p>
    <w:p w14:paraId="6EDC35CC" w14:textId="05CC1AA7" w:rsidR="00A93633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player.sqlite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プレイヤーのステータステーブル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149"/>
        <w:gridCol w:w="1149"/>
        <w:gridCol w:w="1149"/>
        <w:gridCol w:w="1149"/>
        <w:gridCol w:w="1149"/>
        <w:gridCol w:w="1149"/>
      </w:tblGrid>
      <w:tr w:rsidR="00E06284" w14:paraId="26AC758C" w14:textId="77777777" w:rsidTr="00E06284">
        <w:tc>
          <w:tcPr>
            <w:tcW w:w="1250" w:type="dxa"/>
          </w:tcPr>
          <w:p w14:paraId="26C09426" w14:textId="36E64CE2" w:rsidR="00E06284" w:rsidRDefault="00E06284" w:rsidP="00E06284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149" w:type="dxa"/>
          </w:tcPr>
          <w:p w14:paraId="45003C46" w14:textId="5EE2DC0E" w:rsidR="00E06284" w:rsidRDefault="00E06284" w:rsidP="00E06284">
            <w:pPr>
              <w:spacing w:before="0" w:after="0" w:line="240" w:lineRule="auto"/>
            </w:pPr>
            <w:proofErr w:type="spellStart"/>
            <w:r>
              <w:t>lvl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3515300C" w14:textId="53EC9ECE" w:rsidR="00E06284" w:rsidRDefault="00E06284" w:rsidP="00E06284">
            <w:pPr>
              <w:spacing w:before="0" w:after="0" w:line="240" w:lineRule="auto"/>
            </w:pPr>
            <w:r>
              <w:t>hp INTEGER</w:t>
            </w:r>
          </w:p>
        </w:tc>
        <w:tc>
          <w:tcPr>
            <w:tcW w:w="1149" w:type="dxa"/>
          </w:tcPr>
          <w:p w14:paraId="4504AA5F" w14:textId="4E28F132" w:rsidR="00E06284" w:rsidRDefault="00E06284" w:rsidP="00E06284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149" w:type="dxa"/>
          </w:tcPr>
          <w:p w14:paraId="08E0F9BB" w14:textId="4B6D8E9B" w:rsidR="00E06284" w:rsidRDefault="00E06284" w:rsidP="00E06284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149" w:type="dxa"/>
          </w:tcPr>
          <w:p w14:paraId="39D92558" w14:textId="735E14C0" w:rsidR="00E06284" w:rsidRDefault="00E06284" w:rsidP="00E06284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5A7A7377" w14:textId="2B7A4DF1" w:rsidR="00E06284" w:rsidRDefault="00E06284" w:rsidP="00E06284">
            <w:pPr>
              <w:spacing w:before="0" w:after="0" w:line="240" w:lineRule="auto"/>
            </w:pPr>
            <w:proofErr w:type="spellStart"/>
            <w:r>
              <w:t>maxexp</w:t>
            </w:r>
            <w:proofErr w:type="spellEnd"/>
            <w:r>
              <w:t xml:space="preserve"> INTEGER</w:t>
            </w:r>
          </w:p>
        </w:tc>
      </w:tr>
      <w:tr w:rsidR="00E06284" w14:paraId="194CF7F9" w14:textId="77777777" w:rsidTr="00E06284">
        <w:tc>
          <w:tcPr>
            <w:tcW w:w="1250" w:type="dxa"/>
          </w:tcPr>
          <w:p w14:paraId="126277CD" w14:textId="3C60F346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669AA6F2" w14:textId="5741598A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560389F3" w14:textId="7EAA1FC2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73497061" w14:textId="4E88B9E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0D008AA" w14:textId="187300B8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27E95659" w14:textId="495C381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3DA26016" w14:textId="1EBE544A" w:rsidR="00E06284" w:rsidRDefault="00E06284" w:rsidP="00E06284">
            <w:pPr>
              <w:spacing w:before="0" w:after="0" w:line="240" w:lineRule="auto"/>
            </w:pPr>
            <w:r>
              <w:t>100</w:t>
            </w:r>
          </w:p>
        </w:tc>
      </w:tr>
      <w:tr w:rsidR="00E06284" w14:paraId="2C031E41" w14:textId="77777777" w:rsidTr="00E06284">
        <w:tc>
          <w:tcPr>
            <w:tcW w:w="1250" w:type="dxa"/>
          </w:tcPr>
          <w:p w14:paraId="7B3A6C1A" w14:textId="6E6186E3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0B5216C9" w14:textId="2787BFF7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6740E1BA" w14:textId="64DBAE07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553B07E7" w14:textId="6E4FA18F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3F208C10" w14:textId="0EEF47D2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5EAA2671" w14:textId="50CDDCA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9194B8" w14:textId="1638D6C3" w:rsidR="00E06284" w:rsidRDefault="00E06284" w:rsidP="00E06284">
            <w:pPr>
              <w:spacing w:before="0" w:after="0" w:line="240" w:lineRule="auto"/>
            </w:pPr>
            <w:r>
              <w:t>150</w:t>
            </w:r>
          </w:p>
        </w:tc>
      </w:tr>
      <w:tr w:rsidR="00E06284" w14:paraId="6F00D7BD" w14:textId="77777777" w:rsidTr="00E06284">
        <w:tc>
          <w:tcPr>
            <w:tcW w:w="1250" w:type="dxa"/>
          </w:tcPr>
          <w:p w14:paraId="2FA901AE" w14:textId="2E80B717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01B23839" w14:textId="1DDC34E2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2D23852D" w14:textId="35961B3A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40C93050" w14:textId="7FF5ED52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46B8D81B" w14:textId="0CA306E1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3C475C99" w14:textId="60C4A823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18B83CCA" w14:textId="65C295BB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</w:tr>
      <w:tr w:rsidR="00E06284" w14:paraId="2D74D9F8" w14:textId="77777777" w:rsidTr="00E06284">
        <w:tc>
          <w:tcPr>
            <w:tcW w:w="1250" w:type="dxa"/>
          </w:tcPr>
          <w:p w14:paraId="0E615D02" w14:textId="1AFCB42A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4839C60E" w14:textId="23E586E3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6B6FE6FE" w14:textId="2AED97FD" w:rsidR="00E06284" w:rsidRDefault="00E06284" w:rsidP="00E06284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149" w:type="dxa"/>
          </w:tcPr>
          <w:p w14:paraId="56775F16" w14:textId="189E651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3EFD8B4B" w14:textId="654B9311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1FD5A12D" w14:textId="5ADAF95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1950886" w14:textId="70D9349E" w:rsidR="00E06284" w:rsidRDefault="00E06284" w:rsidP="00E06284">
            <w:pPr>
              <w:spacing w:before="0" w:after="0" w:line="240" w:lineRule="auto"/>
            </w:pPr>
            <w:r>
              <w:t>250</w:t>
            </w:r>
          </w:p>
        </w:tc>
      </w:tr>
      <w:tr w:rsidR="00E06284" w14:paraId="7BAA6EFB" w14:textId="77777777" w:rsidTr="00E06284">
        <w:tc>
          <w:tcPr>
            <w:tcW w:w="1250" w:type="dxa"/>
          </w:tcPr>
          <w:p w14:paraId="525B495A" w14:textId="0C6229EE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319D76B" w14:textId="3774829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169CF8D" w14:textId="46715886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3A4DFD0F" w14:textId="0F98F867" w:rsidR="00E06284" w:rsidRDefault="00E06284" w:rsidP="00E06284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149" w:type="dxa"/>
          </w:tcPr>
          <w:p w14:paraId="334C5074" w14:textId="1F55EF42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1B75220" w14:textId="7BBD6629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D66340" w14:textId="0AC6B295" w:rsidR="00E06284" w:rsidRDefault="00E06284" w:rsidP="00E06284">
            <w:pPr>
              <w:spacing w:before="0" w:after="0" w:line="240" w:lineRule="auto"/>
            </w:pPr>
            <w:r>
              <w:t>300</w:t>
            </w:r>
          </w:p>
        </w:tc>
      </w:tr>
      <w:tr w:rsidR="00E06284" w14:paraId="37725F1C" w14:textId="77777777" w:rsidTr="00E06284">
        <w:tc>
          <w:tcPr>
            <w:tcW w:w="1250" w:type="dxa"/>
          </w:tcPr>
          <w:p w14:paraId="54708021" w14:textId="2CEF3AEC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AF04FDF" w14:textId="0BC1AED3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0350EB4" w14:textId="7EDA088E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4C73D55D" w14:textId="7A7E411C" w:rsidR="00E06284" w:rsidRDefault="00E06284" w:rsidP="00E06284">
            <w:pPr>
              <w:spacing w:before="0" w:after="0" w:line="240" w:lineRule="auto"/>
            </w:pPr>
            <w:r>
              <w:t>14</w:t>
            </w:r>
          </w:p>
        </w:tc>
        <w:tc>
          <w:tcPr>
            <w:tcW w:w="1149" w:type="dxa"/>
          </w:tcPr>
          <w:p w14:paraId="3E81F06C" w14:textId="2E3D810D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9F141C5" w14:textId="6398BD9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5774D092" w14:textId="3089052B" w:rsidR="00E06284" w:rsidRDefault="00E06284" w:rsidP="00E06284">
            <w:pPr>
              <w:spacing w:before="0" w:after="0" w:line="240" w:lineRule="auto"/>
            </w:pPr>
            <w:r>
              <w:t>350</w:t>
            </w:r>
          </w:p>
        </w:tc>
      </w:tr>
      <w:tr w:rsidR="00E06284" w14:paraId="3DBA8BFF" w14:textId="77777777" w:rsidTr="00E06284">
        <w:tc>
          <w:tcPr>
            <w:tcW w:w="1250" w:type="dxa"/>
          </w:tcPr>
          <w:p w14:paraId="39B7887E" w14:textId="70B430B2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50FC2303" w14:textId="205C8655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73D810BD" w14:textId="133ECCCB" w:rsidR="00E06284" w:rsidRDefault="00E06284" w:rsidP="00E06284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149" w:type="dxa"/>
          </w:tcPr>
          <w:p w14:paraId="64170BBA" w14:textId="5894CA21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3071D05" w14:textId="5CE6543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02F11420" w14:textId="7BD5981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759DB1CA" w14:textId="689188EA" w:rsidR="00E06284" w:rsidRDefault="00E06284" w:rsidP="00E06284">
            <w:pPr>
              <w:spacing w:before="0" w:after="0" w:line="240" w:lineRule="auto"/>
            </w:pPr>
            <w:r>
              <w:t>400</w:t>
            </w:r>
          </w:p>
        </w:tc>
      </w:tr>
      <w:tr w:rsidR="00E06284" w14:paraId="1E45CC1A" w14:textId="77777777" w:rsidTr="00E06284">
        <w:tc>
          <w:tcPr>
            <w:tcW w:w="1250" w:type="dxa"/>
          </w:tcPr>
          <w:p w14:paraId="3899788C" w14:textId="4BBD0903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72B27490" w14:textId="189A2EC4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432EB31F" w14:textId="0D076E19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542113F8" w14:textId="5F1B30AC" w:rsidR="00E06284" w:rsidRDefault="00E06284" w:rsidP="00E06284">
            <w:pPr>
              <w:spacing w:before="0" w:after="0" w:line="240" w:lineRule="auto"/>
            </w:pPr>
            <w:r>
              <w:t>17</w:t>
            </w:r>
          </w:p>
        </w:tc>
        <w:tc>
          <w:tcPr>
            <w:tcW w:w="1149" w:type="dxa"/>
          </w:tcPr>
          <w:p w14:paraId="719A7B02" w14:textId="39791149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E6DF842" w14:textId="7D6841C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BD9D178" w14:textId="42548729" w:rsidR="00E06284" w:rsidRDefault="00E06284" w:rsidP="00E06284">
            <w:pPr>
              <w:spacing w:before="0" w:after="0" w:line="240" w:lineRule="auto"/>
            </w:pPr>
            <w:r>
              <w:t>450</w:t>
            </w:r>
          </w:p>
        </w:tc>
      </w:tr>
      <w:tr w:rsidR="00E06284" w14:paraId="45DA2C00" w14:textId="77777777" w:rsidTr="00E06284">
        <w:tc>
          <w:tcPr>
            <w:tcW w:w="1250" w:type="dxa"/>
          </w:tcPr>
          <w:p w14:paraId="36220CFF" w14:textId="503C4A47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53595B9E" w14:textId="6E00DE68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261C9318" w14:textId="2B7D3754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0FBE19A3" w14:textId="31272AC6" w:rsidR="00E06284" w:rsidRDefault="00E06284" w:rsidP="00E06284">
            <w:pPr>
              <w:spacing w:before="0" w:after="0" w:line="240" w:lineRule="auto"/>
            </w:pPr>
            <w:r>
              <w:t>19</w:t>
            </w:r>
          </w:p>
        </w:tc>
        <w:tc>
          <w:tcPr>
            <w:tcW w:w="1149" w:type="dxa"/>
          </w:tcPr>
          <w:p w14:paraId="3143B944" w14:textId="5B155697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0E272C5D" w14:textId="68210C32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FDDAA47" w14:textId="09BF5CE5" w:rsidR="00E06284" w:rsidRDefault="00E06284" w:rsidP="00E06284">
            <w:pPr>
              <w:spacing w:before="0" w:after="0" w:line="240" w:lineRule="auto"/>
            </w:pPr>
            <w:r>
              <w:t>500</w:t>
            </w:r>
          </w:p>
        </w:tc>
      </w:tr>
      <w:tr w:rsidR="00E06284" w14:paraId="5F6F69D7" w14:textId="77777777" w:rsidTr="00E06284">
        <w:tc>
          <w:tcPr>
            <w:tcW w:w="1250" w:type="dxa"/>
          </w:tcPr>
          <w:p w14:paraId="5DD6DD68" w14:textId="28A38AF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6F8BDB8" w14:textId="543087C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5F92F4A3" w14:textId="56BE77F1" w:rsidR="00E06284" w:rsidRDefault="00E06284" w:rsidP="00E06284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149" w:type="dxa"/>
          </w:tcPr>
          <w:p w14:paraId="55E6DB4D" w14:textId="46A0C42C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23C00548" w14:textId="0EE0664E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18975C7F" w14:textId="112988C4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1C4369A" w14:textId="5ACA6C03" w:rsidR="00E06284" w:rsidRDefault="00E06284" w:rsidP="00E06284">
            <w:pPr>
              <w:spacing w:before="0" w:after="0" w:line="240" w:lineRule="auto"/>
            </w:pPr>
            <w:r>
              <w:t>550</w:t>
            </w:r>
          </w:p>
        </w:tc>
      </w:tr>
    </w:tbl>
    <w:p w14:paraId="30B669A1" w14:textId="66CCBB7B" w:rsidR="001B1CDE" w:rsidRDefault="007C636D" w:rsidP="001B1CDE">
      <w:pPr>
        <w:spacing w:before="0" w:after="0" w:line="240" w:lineRule="auto"/>
      </w:pPr>
      <w:r>
        <w:t>…</w:t>
      </w:r>
    </w:p>
    <w:p w14:paraId="7D0A5CAC" w14:textId="77777777" w:rsidR="007C636D" w:rsidRPr="001B1CDE" w:rsidRDefault="007C636D" w:rsidP="001B1CDE">
      <w:pPr>
        <w:spacing w:before="0" w:after="0" w:line="240" w:lineRule="auto"/>
      </w:pPr>
    </w:p>
    <w:p w14:paraId="78B99D0E" w14:textId="144E02E1" w:rsidR="001B1CDE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enemy.sqlite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敵のステータステーブル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0"/>
        <w:gridCol w:w="1439"/>
        <w:gridCol w:w="1275"/>
        <w:gridCol w:w="1276"/>
        <w:gridCol w:w="1276"/>
        <w:gridCol w:w="1276"/>
        <w:gridCol w:w="1275"/>
      </w:tblGrid>
      <w:tr w:rsidR="007C636D" w14:paraId="7128F13D" w14:textId="2DA25F9C" w:rsidTr="007C636D">
        <w:tc>
          <w:tcPr>
            <w:tcW w:w="1250" w:type="dxa"/>
          </w:tcPr>
          <w:p w14:paraId="5D77C1C0" w14:textId="77777777" w:rsidR="007C636D" w:rsidRDefault="007C636D" w:rsidP="00A42C0D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439" w:type="dxa"/>
          </w:tcPr>
          <w:p w14:paraId="0855ED06" w14:textId="2FE1EB79" w:rsidR="007C636D" w:rsidRDefault="007C636D" w:rsidP="00A42C0D">
            <w:pPr>
              <w:spacing w:before="0" w:after="0" w:line="240" w:lineRule="auto"/>
            </w:pPr>
            <w:r>
              <w:t>name</w:t>
            </w:r>
          </w:p>
          <w:p w14:paraId="5650D0F8" w14:textId="62C94E6E" w:rsidR="007C636D" w:rsidRDefault="007C636D" w:rsidP="00A42C0D">
            <w:pPr>
              <w:spacing w:before="0" w:after="0" w:line="240" w:lineRule="auto"/>
            </w:pPr>
            <w:r>
              <w:t>TEXT</w:t>
            </w:r>
          </w:p>
        </w:tc>
        <w:tc>
          <w:tcPr>
            <w:tcW w:w="1275" w:type="dxa"/>
          </w:tcPr>
          <w:p w14:paraId="756D9B59" w14:textId="77777777" w:rsidR="007C636D" w:rsidRDefault="007C636D" w:rsidP="00A42C0D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276" w:type="dxa"/>
          </w:tcPr>
          <w:p w14:paraId="08ED9CB2" w14:textId="77777777" w:rsidR="007C636D" w:rsidRDefault="007C636D" w:rsidP="00A42C0D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276" w:type="dxa"/>
          </w:tcPr>
          <w:p w14:paraId="1EA119C7" w14:textId="77777777" w:rsidR="007C636D" w:rsidRDefault="007C636D" w:rsidP="00A42C0D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276" w:type="dxa"/>
          </w:tcPr>
          <w:p w14:paraId="2566BB37" w14:textId="3484D665" w:rsidR="007C636D" w:rsidRDefault="007C636D" w:rsidP="00A42C0D">
            <w:pPr>
              <w:spacing w:before="0" w:after="0" w:line="240" w:lineRule="auto"/>
            </w:pPr>
            <w:r>
              <w:t>exp INTEGER</w:t>
            </w:r>
          </w:p>
        </w:tc>
        <w:tc>
          <w:tcPr>
            <w:tcW w:w="1275" w:type="dxa"/>
          </w:tcPr>
          <w:p w14:paraId="32E41748" w14:textId="635BF372" w:rsidR="007C636D" w:rsidRDefault="007C636D" w:rsidP="00A42C0D">
            <w:pPr>
              <w:spacing w:before="0" w:after="0" w:line="240" w:lineRule="auto"/>
            </w:pPr>
            <w:r>
              <w:t>hp</w:t>
            </w:r>
          </w:p>
          <w:p w14:paraId="493A9FFD" w14:textId="2C23158F" w:rsidR="007C636D" w:rsidRDefault="007C636D" w:rsidP="00A42C0D">
            <w:pPr>
              <w:spacing w:before="0" w:after="0" w:line="240" w:lineRule="auto"/>
            </w:pPr>
            <w:r>
              <w:t>INTEGER</w:t>
            </w:r>
          </w:p>
        </w:tc>
      </w:tr>
      <w:tr w:rsidR="007C636D" w14:paraId="64C617C8" w14:textId="69188F37" w:rsidTr="007C636D">
        <w:tc>
          <w:tcPr>
            <w:tcW w:w="1250" w:type="dxa"/>
          </w:tcPr>
          <w:p w14:paraId="4ABB9D35" w14:textId="77777777" w:rsidR="007C636D" w:rsidRDefault="007C636D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439" w:type="dxa"/>
          </w:tcPr>
          <w:p w14:paraId="1A8AD140" w14:textId="49C675FA" w:rsidR="007C636D" w:rsidRDefault="00AA5E41" w:rsidP="00A42C0D">
            <w:pPr>
              <w:spacing w:before="0" w:after="0" w:line="240" w:lineRule="auto"/>
            </w:pPr>
            <w:r>
              <w:t>S</w:t>
            </w:r>
            <w:r w:rsidR="007C636D">
              <w:t>lime</w:t>
            </w:r>
          </w:p>
        </w:tc>
        <w:tc>
          <w:tcPr>
            <w:tcW w:w="1275" w:type="dxa"/>
          </w:tcPr>
          <w:p w14:paraId="5A8A334E" w14:textId="0E54E612" w:rsidR="007C636D" w:rsidRDefault="003F0265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276" w:type="dxa"/>
          </w:tcPr>
          <w:p w14:paraId="02DF13E0" w14:textId="6A0AFB5C" w:rsidR="007C636D" w:rsidRDefault="003F0265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276" w:type="dxa"/>
          </w:tcPr>
          <w:p w14:paraId="430A385D" w14:textId="0BF8199A" w:rsidR="007C636D" w:rsidRDefault="003F0265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7A212645" w14:textId="7C09C25F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E3B16CE" w14:textId="73D85C68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</w:tr>
      <w:tr w:rsidR="007C636D" w14:paraId="2740B110" w14:textId="6BE6D744" w:rsidTr="007C636D">
        <w:tc>
          <w:tcPr>
            <w:tcW w:w="1250" w:type="dxa"/>
          </w:tcPr>
          <w:p w14:paraId="1E8B3118" w14:textId="77777777" w:rsidR="007C636D" w:rsidRDefault="007C636D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439" w:type="dxa"/>
          </w:tcPr>
          <w:p w14:paraId="5CE72C99" w14:textId="06B536A3" w:rsidR="007C636D" w:rsidRDefault="007C636D" w:rsidP="00A42C0D">
            <w:pPr>
              <w:spacing w:before="0" w:after="0" w:line="240" w:lineRule="auto"/>
            </w:pPr>
            <w:r>
              <w:t>King slime</w:t>
            </w:r>
          </w:p>
        </w:tc>
        <w:tc>
          <w:tcPr>
            <w:tcW w:w="1275" w:type="dxa"/>
          </w:tcPr>
          <w:p w14:paraId="2BA6E358" w14:textId="56AE3EA5" w:rsidR="007C636D" w:rsidRDefault="003F0265" w:rsidP="00A42C0D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276" w:type="dxa"/>
          </w:tcPr>
          <w:p w14:paraId="3C6C60D0" w14:textId="37CCC85A" w:rsidR="007C636D" w:rsidRDefault="003F0265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276" w:type="dxa"/>
          </w:tcPr>
          <w:p w14:paraId="24CAEE18" w14:textId="22693D09" w:rsidR="007C636D" w:rsidRDefault="003F0265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81CE317" w14:textId="18834FA4" w:rsidR="007C636D" w:rsidRDefault="003F0265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11DD4444" w14:textId="0EC7DACE" w:rsidR="007C636D" w:rsidRDefault="003F0265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3B4BFE7C" w14:textId="7090A237" w:rsidTr="007C636D">
        <w:tc>
          <w:tcPr>
            <w:tcW w:w="1250" w:type="dxa"/>
          </w:tcPr>
          <w:p w14:paraId="77D58621" w14:textId="77777777" w:rsidR="007C636D" w:rsidRDefault="007C636D" w:rsidP="00A42C0D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439" w:type="dxa"/>
          </w:tcPr>
          <w:p w14:paraId="55879F97" w14:textId="6A718DC0" w:rsidR="007C636D" w:rsidRDefault="007C636D" w:rsidP="007C636D">
            <w:pPr>
              <w:spacing w:before="0" w:after="0" w:line="240" w:lineRule="auto"/>
            </w:pPr>
            <w:proofErr w:type="spellStart"/>
            <w:r>
              <w:t>Paimon</w:t>
            </w:r>
            <w:proofErr w:type="spellEnd"/>
          </w:p>
        </w:tc>
        <w:tc>
          <w:tcPr>
            <w:tcW w:w="1275" w:type="dxa"/>
          </w:tcPr>
          <w:p w14:paraId="4F024A95" w14:textId="127DC29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25F41118" w14:textId="06BC816E" w:rsidR="007C636D" w:rsidRDefault="00E06284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276" w:type="dxa"/>
          </w:tcPr>
          <w:p w14:paraId="1F408CD4" w14:textId="1526285A" w:rsidR="007C636D" w:rsidRDefault="00E06284" w:rsidP="00A42C0D">
            <w:pPr>
              <w:spacing w:before="0" w:after="0" w:line="240" w:lineRule="auto"/>
            </w:pPr>
            <w:r>
              <w:t>0</w:t>
            </w:r>
          </w:p>
        </w:tc>
        <w:tc>
          <w:tcPr>
            <w:tcW w:w="1276" w:type="dxa"/>
          </w:tcPr>
          <w:p w14:paraId="0A6762F5" w14:textId="0BBEFB59" w:rsidR="007C636D" w:rsidRDefault="003F0265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7AC1D0D" w14:textId="2FDA178A" w:rsidR="007C636D" w:rsidRDefault="003F0265" w:rsidP="00A42C0D">
            <w:pPr>
              <w:spacing w:before="0" w:after="0" w:line="240" w:lineRule="auto"/>
            </w:pPr>
            <w:r>
              <w:t>500</w:t>
            </w:r>
          </w:p>
        </w:tc>
      </w:tr>
      <w:tr w:rsidR="007C636D" w14:paraId="2EC94E05" w14:textId="20E36C58" w:rsidTr="007C636D">
        <w:tc>
          <w:tcPr>
            <w:tcW w:w="1250" w:type="dxa"/>
          </w:tcPr>
          <w:p w14:paraId="6D6EBEB3" w14:textId="77777777" w:rsidR="007C636D" w:rsidRDefault="007C636D" w:rsidP="00A42C0D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439" w:type="dxa"/>
          </w:tcPr>
          <w:p w14:paraId="4C96C932" w14:textId="7F0DB08E" w:rsidR="007C636D" w:rsidRDefault="007C636D" w:rsidP="00A42C0D">
            <w:pPr>
              <w:spacing w:before="0" w:after="0" w:line="240" w:lineRule="auto"/>
            </w:pPr>
            <w:r>
              <w:t>Goblin</w:t>
            </w:r>
          </w:p>
        </w:tc>
        <w:tc>
          <w:tcPr>
            <w:tcW w:w="1275" w:type="dxa"/>
          </w:tcPr>
          <w:p w14:paraId="4FB159DB" w14:textId="77EC0688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61D10677" w14:textId="090B6144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2AF1F041" w14:textId="3B0A189D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1E9AAC1B" w14:textId="30BDE73C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4FC01FBE" w14:textId="48E0326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  <w:tr w:rsidR="007C636D" w14:paraId="64C001A1" w14:textId="188EA992" w:rsidTr="007C636D">
        <w:tc>
          <w:tcPr>
            <w:tcW w:w="1250" w:type="dxa"/>
          </w:tcPr>
          <w:p w14:paraId="7BC2D0DB" w14:textId="77777777" w:rsidR="007C636D" w:rsidRDefault="007C636D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439" w:type="dxa"/>
          </w:tcPr>
          <w:p w14:paraId="7BD366DA" w14:textId="5C92F66B" w:rsidR="007C636D" w:rsidRDefault="007C636D" w:rsidP="00A42C0D">
            <w:pPr>
              <w:spacing w:before="0" w:after="0" w:line="240" w:lineRule="auto"/>
            </w:pPr>
            <w:r>
              <w:t>Big Gob Lin</w:t>
            </w:r>
          </w:p>
        </w:tc>
        <w:tc>
          <w:tcPr>
            <w:tcW w:w="1275" w:type="dxa"/>
          </w:tcPr>
          <w:p w14:paraId="781DBECA" w14:textId="3D43F75E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276" w:type="dxa"/>
          </w:tcPr>
          <w:p w14:paraId="282D467E" w14:textId="367582A5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6BF61408" w14:textId="22AC74AD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5A6B62F4" w14:textId="68CE028C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340C0EF2" w14:textId="11824474" w:rsidR="007C636D" w:rsidRDefault="00E06284" w:rsidP="00A42C0D">
            <w:pPr>
              <w:spacing w:before="0" w:after="0" w:line="240" w:lineRule="auto"/>
            </w:pPr>
            <w:r>
              <w:t>150</w:t>
            </w:r>
          </w:p>
        </w:tc>
      </w:tr>
      <w:tr w:rsidR="007C636D" w14:paraId="2B3ED56B" w14:textId="4DA629A3" w:rsidTr="007C636D">
        <w:tc>
          <w:tcPr>
            <w:tcW w:w="1250" w:type="dxa"/>
          </w:tcPr>
          <w:p w14:paraId="350B7945" w14:textId="77777777" w:rsidR="007C636D" w:rsidRDefault="007C636D" w:rsidP="00A42C0D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439" w:type="dxa"/>
          </w:tcPr>
          <w:p w14:paraId="1438289B" w14:textId="4A6CF3BC" w:rsidR="007C636D" w:rsidRDefault="007C636D" w:rsidP="00A42C0D">
            <w:pPr>
              <w:spacing w:before="0" w:after="0" w:line="240" w:lineRule="auto"/>
            </w:pPr>
            <w:r>
              <w:t>Mammon</w:t>
            </w:r>
          </w:p>
        </w:tc>
        <w:tc>
          <w:tcPr>
            <w:tcW w:w="1275" w:type="dxa"/>
          </w:tcPr>
          <w:p w14:paraId="497A824C" w14:textId="06FE35CE" w:rsidR="007C636D" w:rsidRDefault="00E06284" w:rsidP="00A42C0D">
            <w:pPr>
              <w:spacing w:before="0" w:after="0" w:line="240" w:lineRule="auto"/>
            </w:pPr>
            <w:r>
              <w:t>60</w:t>
            </w:r>
          </w:p>
        </w:tc>
        <w:tc>
          <w:tcPr>
            <w:tcW w:w="1276" w:type="dxa"/>
          </w:tcPr>
          <w:p w14:paraId="7BE57C17" w14:textId="2D2C9DA2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2DD6806F" w14:textId="4FDD3CEC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909E264" w14:textId="0ED1CA0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A98363E" w14:textId="47CF332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05F049A9" w14:textId="3C65D52C" w:rsidTr="007C636D">
        <w:tc>
          <w:tcPr>
            <w:tcW w:w="1250" w:type="dxa"/>
          </w:tcPr>
          <w:p w14:paraId="248E4177" w14:textId="77777777" w:rsidR="007C636D" w:rsidRDefault="007C636D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439" w:type="dxa"/>
          </w:tcPr>
          <w:p w14:paraId="007232AC" w14:textId="0AACB3E9" w:rsidR="007C636D" w:rsidRDefault="00AA5E41" w:rsidP="00A42C0D">
            <w:pPr>
              <w:spacing w:before="0" w:after="0" w:line="240" w:lineRule="auto"/>
            </w:pPr>
            <w:r>
              <w:t>Lizard</w:t>
            </w:r>
          </w:p>
        </w:tc>
        <w:tc>
          <w:tcPr>
            <w:tcW w:w="1275" w:type="dxa"/>
          </w:tcPr>
          <w:p w14:paraId="380EAC0E" w14:textId="6EC63DE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25EB5813" w14:textId="02016342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509E9EAD" w14:textId="7038C27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03A4184" w14:textId="7EA9FB28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29AFBAFF" w14:textId="1367F457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</w:tr>
      <w:tr w:rsidR="007C636D" w14:paraId="6666EAE8" w14:textId="55A5A373" w:rsidTr="007C636D">
        <w:tc>
          <w:tcPr>
            <w:tcW w:w="1250" w:type="dxa"/>
          </w:tcPr>
          <w:p w14:paraId="6E4690AA" w14:textId="77777777" w:rsidR="007C636D" w:rsidRDefault="007C636D" w:rsidP="00A42C0D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439" w:type="dxa"/>
          </w:tcPr>
          <w:p w14:paraId="2428B369" w14:textId="7CFEBEBF" w:rsidR="007C636D" w:rsidRDefault="00AA5E41" w:rsidP="00A42C0D">
            <w:pPr>
              <w:spacing w:before="0" w:after="0" w:line="240" w:lineRule="auto"/>
            </w:pPr>
            <w:proofErr w:type="spellStart"/>
            <w:r>
              <w:t>Dragooneer</w:t>
            </w:r>
            <w:proofErr w:type="spellEnd"/>
          </w:p>
        </w:tc>
        <w:tc>
          <w:tcPr>
            <w:tcW w:w="1275" w:type="dxa"/>
          </w:tcPr>
          <w:p w14:paraId="48777AF7" w14:textId="16135AEF" w:rsidR="007C636D" w:rsidRDefault="00E06284" w:rsidP="00A42C0D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276" w:type="dxa"/>
          </w:tcPr>
          <w:p w14:paraId="2AB53BEF" w14:textId="41AE980A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05C91060" w14:textId="02655B5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0D85F078" w14:textId="6C34B8AF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4E7C524F" w14:textId="1D9C4E56" w:rsidR="007C636D" w:rsidRDefault="00E06284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2C2A2BA0" w14:textId="126E913F" w:rsidTr="007C636D">
        <w:tc>
          <w:tcPr>
            <w:tcW w:w="1250" w:type="dxa"/>
          </w:tcPr>
          <w:p w14:paraId="154EB2C8" w14:textId="77777777" w:rsidR="007C636D" w:rsidRDefault="007C636D" w:rsidP="00A42C0D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439" w:type="dxa"/>
          </w:tcPr>
          <w:p w14:paraId="072D56BC" w14:textId="4FEC9DD4" w:rsidR="007C636D" w:rsidRDefault="00AA5E41" w:rsidP="00A42C0D">
            <w:pPr>
              <w:spacing w:before="0" w:after="0" w:line="240" w:lineRule="auto"/>
            </w:pPr>
            <w:r>
              <w:t>Leviathan</w:t>
            </w:r>
          </w:p>
        </w:tc>
        <w:tc>
          <w:tcPr>
            <w:tcW w:w="1275" w:type="dxa"/>
          </w:tcPr>
          <w:p w14:paraId="716526FC" w14:textId="5E435715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509596B2" w14:textId="732B49D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5C2FBF7" w14:textId="14828BE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448E947" w14:textId="033C108C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36C6CA9F" w14:textId="253C0CB0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6782D19F" w14:textId="0357FA1A" w:rsidTr="007C636D">
        <w:tc>
          <w:tcPr>
            <w:tcW w:w="1250" w:type="dxa"/>
          </w:tcPr>
          <w:p w14:paraId="68D86314" w14:textId="77777777" w:rsidR="007C636D" w:rsidRDefault="007C636D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439" w:type="dxa"/>
          </w:tcPr>
          <w:p w14:paraId="505DDAD2" w14:textId="5068A9B0" w:rsidR="007C636D" w:rsidRDefault="00AA5E41" w:rsidP="00A42C0D">
            <w:pPr>
              <w:spacing w:before="0" w:after="0" w:line="240" w:lineRule="auto"/>
            </w:pPr>
            <w:r>
              <w:t>Mage</w:t>
            </w:r>
          </w:p>
        </w:tc>
        <w:tc>
          <w:tcPr>
            <w:tcW w:w="1275" w:type="dxa"/>
          </w:tcPr>
          <w:p w14:paraId="3BA07AFD" w14:textId="76E4F118" w:rsidR="007C636D" w:rsidRDefault="00E06284" w:rsidP="00A42C0D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276" w:type="dxa"/>
          </w:tcPr>
          <w:p w14:paraId="169B0771" w14:textId="794B7E87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5479311F" w14:textId="69E04436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485E5F82" w14:textId="7666696F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1225DBB" w14:textId="4E2718E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</w:tbl>
    <w:p w14:paraId="62281AAF" w14:textId="172D0477" w:rsidR="00AA5E41" w:rsidRDefault="00AA5E41" w:rsidP="001B1CDE">
      <w:pPr>
        <w:spacing w:before="0" w:after="0" w:line="240" w:lineRule="auto"/>
      </w:pPr>
      <w:r>
        <w:t>…</w:t>
      </w:r>
      <w:r w:rsidR="00415BBA">
        <w:br/>
      </w:r>
    </w:p>
    <w:p w14:paraId="388D1B86" w14:textId="4DB824D5" w:rsidR="001B1CDE" w:rsidRPr="008222F7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savedata.sqlite</w:t>
      </w:r>
      <w:proofErr w:type="spellEnd"/>
    </w:p>
    <w:p w14:paraId="7404E17E" w14:textId="013382F3" w:rsidR="00415BBA" w:rsidRPr="00415BBA" w:rsidRDefault="008222F7" w:rsidP="00415BBA">
      <w:pPr>
        <w:spacing w:before="0" w:after="0" w:line="240" w:lineRule="auto"/>
      </w:pPr>
      <w:r>
        <w:t>Save exist</w:t>
      </w:r>
      <w:r w:rsidR="00AA5E41">
        <w:t xml:space="preserve"> state</w:t>
      </w:r>
      <w:r>
        <w:t>(</w:t>
      </w:r>
      <w:r>
        <w:rPr>
          <w:rFonts w:hint="eastAsia"/>
        </w:rPr>
        <w:t>セーブデータがあるとき</w:t>
      </w:r>
      <w:r>
        <w:t>)</w:t>
      </w:r>
    </w:p>
    <w:tbl>
      <w:tblPr>
        <w:tblStyle w:val="TableGrid"/>
        <w:tblW w:w="1022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993"/>
        <w:gridCol w:w="992"/>
        <w:gridCol w:w="992"/>
        <w:gridCol w:w="1019"/>
        <w:gridCol w:w="993"/>
        <w:gridCol w:w="993"/>
      </w:tblGrid>
      <w:tr w:rsidR="00415BBA" w14:paraId="23A2D6B6" w14:textId="77777777" w:rsidTr="00056F71">
        <w:tc>
          <w:tcPr>
            <w:tcW w:w="1134" w:type="dxa"/>
          </w:tcPr>
          <w:p w14:paraId="7A4B893E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Player_name</w:t>
            </w:r>
            <w:proofErr w:type="spellEnd"/>
          </w:p>
          <w:p w14:paraId="3EDD1412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TEXT</w:t>
            </w:r>
          </w:p>
        </w:tc>
        <w:tc>
          <w:tcPr>
            <w:tcW w:w="1134" w:type="dxa"/>
          </w:tcPr>
          <w:p w14:paraId="4257DCD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Player_level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FBF157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Area_level</w:t>
            </w:r>
            <w:proofErr w:type="spellEnd"/>
          </w:p>
          <w:p w14:paraId="20A66FE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2C1F1728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Player_exp</w:t>
            </w:r>
            <w:proofErr w:type="spellEnd"/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993" w:type="dxa"/>
          </w:tcPr>
          <w:p w14:paraId="3FC81C2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Key</w:t>
            </w:r>
          </w:p>
          <w:p w14:paraId="7AEC7D4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5D8ECB5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Mkey</w:t>
            </w:r>
            <w:proofErr w:type="spellEnd"/>
          </w:p>
          <w:p w14:paraId="4A1C55A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C0F8BBD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Potion</w:t>
            </w:r>
          </w:p>
          <w:p w14:paraId="3B70ACD9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1019" w:type="dxa"/>
          </w:tcPr>
          <w:p w14:paraId="6CA3DCD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655C266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1B3A38D4" w14:textId="777777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415BBA" w:rsidRPr="00415BBA" w14:paraId="1E4CCFCE" w14:textId="77777777" w:rsidTr="00056F71">
        <w:tc>
          <w:tcPr>
            <w:tcW w:w="1134" w:type="dxa"/>
          </w:tcPr>
          <w:p w14:paraId="3913D8B6" w14:textId="2715202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496D9ABA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CD5BEE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87" w:type="dxa"/>
          </w:tcPr>
          <w:p w14:paraId="7F090B30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8FF32E4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1150117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47BA1A3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1019" w:type="dxa"/>
          </w:tcPr>
          <w:p w14:paraId="498D1EC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45E28DD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F691B66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415BBA" w:rsidRPr="00415BBA" w14:paraId="15EB8092" w14:textId="77777777" w:rsidTr="00056F71">
        <w:tc>
          <w:tcPr>
            <w:tcW w:w="1134" w:type="dxa"/>
          </w:tcPr>
          <w:p w14:paraId="5E03DE21" w14:textId="424A989E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556D76C6" w14:textId="2BCE271F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63725B26" w14:textId="158FEAD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987" w:type="dxa"/>
          </w:tcPr>
          <w:p w14:paraId="351FBD1D" w14:textId="268601D0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DA6C220" w14:textId="765B14C0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1720F22" w14:textId="5E481329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FBB4619" w14:textId="0E14013C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019" w:type="dxa"/>
          </w:tcPr>
          <w:p w14:paraId="3E7CF025" w14:textId="3AEFF09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5A1584B8" w14:textId="041A923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93" w:type="dxa"/>
          </w:tcPr>
          <w:p w14:paraId="0691796A" w14:textId="5C71E74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</w:tr>
      <w:tr w:rsidR="00415BBA" w:rsidRPr="00415BBA" w14:paraId="0F685DEB" w14:textId="77777777" w:rsidTr="00056F71">
        <w:tc>
          <w:tcPr>
            <w:tcW w:w="1134" w:type="dxa"/>
          </w:tcPr>
          <w:p w14:paraId="0C10F6AD" w14:textId="42CDB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01D40200" w14:textId="1EBF925A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3D5D617D" w14:textId="38A9CEE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4271C7B0" w14:textId="0A92A9E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22067C29" w14:textId="16ECB081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6DD606D6" w14:textId="14B4D6E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46D126B2" w14:textId="30801F8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</w:t>
            </w:r>
          </w:p>
        </w:tc>
        <w:tc>
          <w:tcPr>
            <w:tcW w:w="1019" w:type="dxa"/>
          </w:tcPr>
          <w:p w14:paraId="60C6442B" w14:textId="21EE4F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13206BB" w14:textId="0A678EF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3" w:type="dxa"/>
          </w:tcPr>
          <w:p w14:paraId="6738F6FE" w14:textId="78653B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415BBA" w:rsidRPr="00415BBA" w14:paraId="663AF713" w14:textId="77777777" w:rsidTr="00056F71">
        <w:tc>
          <w:tcPr>
            <w:tcW w:w="1134" w:type="dxa"/>
          </w:tcPr>
          <w:p w14:paraId="7CD208C5" w14:textId="69F4DB6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20A76F92" w14:textId="26C2A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2" w:type="dxa"/>
          </w:tcPr>
          <w:p w14:paraId="526FED35" w14:textId="6573CCD5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2AEBFACC" w14:textId="6A8473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3A013735" w14:textId="113C0C46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5BAFB096" w14:textId="78A446A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7E165D81" w14:textId="5616419A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1019" w:type="dxa"/>
          </w:tcPr>
          <w:p w14:paraId="3B0E1719" w14:textId="4E6B43F3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698EFE0" w14:textId="41E44471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3" w:type="dxa"/>
          </w:tcPr>
          <w:p w14:paraId="54373D64" w14:textId="31E6D06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</w:t>
            </w:r>
          </w:p>
        </w:tc>
      </w:tr>
    </w:tbl>
    <w:p w14:paraId="76400E2C" w14:textId="77777777" w:rsidR="008222F7" w:rsidRDefault="00415BBA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color w:val="A6A6A6" w:themeColor="background1" w:themeShade="A6"/>
        </w:rPr>
        <w:t>…</w:t>
      </w:r>
    </w:p>
    <w:p w14:paraId="126CAF77" w14:textId="145CF4F6" w:rsidR="008222F7" w:rsidRPr="00661392" w:rsidRDefault="008222F7" w:rsidP="008222F7">
      <w:pPr>
        <w:spacing w:before="0" w:after="0" w:line="240" w:lineRule="auto"/>
        <w:rPr>
          <w:b/>
          <w:bCs/>
        </w:rPr>
      </w:pPr>
      <w:proofErr w:type="spellStart"/>
      <w:r>
        <w:rPr>
          <w:b/>
          <w:bCs/>
        </w:rPr>
        <w:t>leaderboard</w:t>
      </w:r>
      <w:r w:rsidRPr="00415BBA">
        <w:rPr>
          <w:rFonts w:hint="eastAsia"/>
          <w:b/>
          <w:bCs/>
        </w:rPr>
        <w:t>.</w:t>
      </w:r>
      <w:r w:rsidRPr="00415BBA">
        <w:rPr>
          <w:b/>
          <w:bCs/>
        </w:rPr>
        <w:t>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ゲームクリアしたプレイヤーの情報のテーブル)</w:t>
      </w:r>
    </w:p>
    <w:tbl>
      <w:tblPr>
        <w:tblStyle w:val="TableGrid"/>
        <w:tblW w:w="725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1019"/>
        <w:gridCol w:w="993"/>
        <w:gridCol w:w="993"/>
      </w:tblGrid>
      <w:tr w:rsidR="00661392" w:rsidRPr="00415BBA" w14:paraId="001634F2" w14:textId="77777777" w:rsidTr="00661392">
        <w:tc>
          <w:tcPr>
            <w:tcW w:w="1134" w:type="dxa"/>
          </w:tcPr>
          <w:p w14:paraId="6E9416E9" w14:textId="5942A34A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</w:t>
            </w:r>
          </w:p>
          <w:p w14:paraId="423FC8B4" w14:textId="30DD4C63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INTEGER</w:t>
            </w:r>
          </w:p>
        </w:tc>
        <w:tc>
          <w:tcPr>
            <w:tcW w:w="1134" w:type="dxa"/>
          </w:tcPr>
          <w:p w14:paraId="240375FD" w14:textId="0058512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</w:t>
            </w:r>
            <w:r>
              <w:rPr>
                <w:sz w:val="16"/>
                <w:szCs w:val="16"/>
              </w:rPr>
              <w:t>name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3D22129" w14:textId="63461020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Level</w:t>
            </w:r>
          </w:p>
          <w:p w14:paraId="1F4EE8D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3147CD8F" w14:textId="702204A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Kill count</w:t>
            </w:r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1019" w:type="dxa"/>
          </w:tcPr>
          <w:p w14:paraId="100A607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924018F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55CB199" w14:textId="77777777" w:rsidR="00661392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661392" w:rsidRPr="00415BBA" w14:paraId="56271273" w14:textId="77777777" w:rsidTr="00661392">
        <w:tc>
          <w:tcPr>
            <w:tcW w:w="1134" w:type="dxa"/>
          </w:tcPr>
          <w:p w14:paraId="6EF9CCDA" w14:textId="34FABC7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0034B618" w14:textId="07978A93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Roger</w:t>
            </w:r>
          </w:p>
        </w:tc>
        <w:tc>
          <w:tcPr>
            <w:tcW w:w="992" w:type="dxa"/>
          </w:tcPr>
          <w:p w14:paraId="013A713E" w14:textId="3719389A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3A1705AE" w14:textId="71AB4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106</w:t>
            </w:r>
          </w:p>
        </w:tc>
        <w:tc>
          <w:tcPr>
            <w:tcW w:w="1019" w:type="dxa"/>
          </w:tcPr>
          <w:p w14:paraId="34E77DFE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FD9463A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D67E774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661392" w:rsidRPr="00415BBA" w14:paraId="3001EFBC" w14:textId="77777777" w:rsidTr="00661392">
        <w:tc>
          <w:tcPr>
            <w:tcW w:w="1134" w:type="dxa"/>
          </w:tcPr>
          <w:p w14:paraId="34C786BE" w14:textId="121BFB9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1134" w:type="dxa"/>
          </w:tcPr>
          <w:p w14:paraId="6588F253" w14:textId="1B27FB9F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51C5490C" w14:textId="67ECC645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1890249C" w14:textId="017F382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1019" w:type="dxa"/>
          </w:tcPr>
          <w:p w14:paraId="6CD92094" w14:textId="5BFDF01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60C3B889" w14:textId="33C6A71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993" w:type="dxa"/>
          </w:tcPr>
          <w:p w14:paraId="4F8B59D4" w14:textId="65ACE2E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661392" w:rsidRPr="00415BBA" w14:paraId="0AF26780" w14:textId="77777777" w:rsidTr="00661392">
        <w:tc>
          <w:tcPr>
            <w:tcW w:w="1134" w:type="dxa"/>
          </w:tcPr>
          <w:p w14:paraId="5BD461A4" w14:textId="40A665B5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1134" w:type="dxa"/>
          </w:tcPr>
          <w:p w14:paraId="7DB2C35D" w14:textId="089A306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Louis</w:t>
            </w:r>
          </w:p>
        </w:tc>
        <w:tc>
          <w:tcPr>
            <w:tcW w:w="992" w:type="dxa"/>
          </w:tcPr>
          <w:p w14:paraId="4DFDD17A" w14:textId="1E3E7E3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1D5A178E" w14:textId="5E7BB5F7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108</w:t>
            </w:r>
          </w:p>
        </w:tc>
        <w:tc>
          <w:tcPr>
            <w:tcW w:w="1019" w:type="dxa"/>
          </w:tcPr>
          <w:p w14:paraId="24465B15" w14:textId="37F0E026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3A210CD2" w14:textId="348A862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20F5A61D" w14:textId="556B7F8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</w:t>
            </w:r>
          </w:p>
        </w:tc>
      </w:tr>
      <w:tr w:rsidR="00661392" w:rsidRPr="00415BBA" w14:paraId="302B83BD" w14:textId="77777777" w:rsidTr="00661392">
        <w:tc>
          <w:tcPr>
            <w:tcW w:w="1134" w:type="dxa"/>
          </w:tcPr>
          <w:p w14:paraId="15C47BEC" w14:textId="4A989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134" w:type="dxa"/>
          </w:tcPr>
          <w:p w14:paraId="2DD2D5B7" w14:textId="4B00A19B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Rogerm</w:t>
            </w:r>
            <w:proofErr w:type="spellEnd"/>
          </w:p>
        </w:tc>
        <w:tc>
          <w:tcPr>
            <w:tcW w:w="992" w:type="dxa"/>
          </w:tcPr>
          <w:p w14:paraId="0C5DA42D" w14:textId="7244838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9</w:t>
            </w:r>
          </w:p>
        </w:tc>
        <w:tc>
          <w:tcPr>
            <w:tcW w:w="987" w:type="dxa"/>
          </w:tcPr>
          <w:p w14:paraId="7F700BE4" w14:textId="49760803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204</w:t>
            </w:r>
          </w:p>
        </w:tc>
        <w:tc>
          <w:tcPr>
            <w:tcW w:w="1019" w:type="dxa"/>
          </w:tcPr>
          <w:p w14:paraId="088516DA" w14:textId="2ED3EF5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74CA67C2" w14:textId="37E25C08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993" w:type="dxa"/>
          </w:tcPr>
          <w:p w14:paraId="13FB7105" w14:textId="37E3727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48</w:t>
            </w:r>
          </w:p>
        </w:tc>
      </w:tr>
    </w:tbl>
    <w:p w14:paraId="69AD1241" w14:textId="2832D423" w:rsidR="001B1CDE" w:rsidRDefault="001B1CDE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5F69EB05" w14:textId="77777777" w:rsidR="00661392" w:rsidRDefault="00661392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6391E762" w14:textId="77777777" w:rsidR="008E578D" w:rsidRDefault="008E578D" w:rsidP="008E578D">
      <w:pPr>
        <w:pStyle w:val="Heading1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lastRenderedPageBreak/>
        <w:t>非機能要件</w:t>
      </w:r>
    </w:p>
    <w:p w14:paraId="6F669123" w14:textId="77777777" w:rsidR="008E578D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拡張性</w:t>
      </w:r>
    </w:p>
    <w:p w14:paraId="70779E54" w14:textId="66EFBBB4" w:rsidR="00CF1656" w:rsidRDefault="00A1376D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ゲームのコンテンツを増やすことです。新しい敵や武器やステージをDLCやアップデートとして追加する。それとも、</w:t>
      </w:r>
      <w:r w:rsidR="00CF7DD4">
        <w:rPr>
          <w:rFonts w:ascii="Meiryo UI" w:eastAsia="Meiryo UI" w:hAnsi="Meiryo UI" w:hint="eastAsia"/>
          <w:color w:val="000000" w:themeColor="text1"/>
        </w:rPr>
        <w:t>同じの仕組みのゲームを作れます。</w:t>
      </w:r>
      <w:r>
        <w:rPr>
          <w:rFonts w:ascii="Meiryo UI" w:eastAsia="Meiryo UI" w:hAnsi="Meiryo UI" w:hint="eastAsia"/>
          <w:color w:val="000000" w:themeColor="text1"/>
        </w:rPr>
        <w:t>例えば、</w:t>
      </w:r>
      <w:r w:rsidR="00CF7DD4">
        <w:rPr>
          <w:rFonts w:ascii="Meiryo UI" w:eastAsia="Meiryo UI" w:hAnsi="Meiryo UI" w:hint="eastAsia"/>
          <w:color w:val="000000" w:themeColor="text1"/>
        </w:rPr>
        <w:t>RPGゲームやMMOゲームなどで同じのようなAPIを使って、プレイヤーの情報を取れます。</w:t>
      </w:r>
    </w:p>
    <w:p w14:paraId="65A62B2C" w14:textId="7268A510" w:rsidR="00CF7DD4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ゲームの公式ウエブサイトはゲーム</w:t>
      </w:r>
      <w:r w:rsidR="003167D1">
        <w:rPr>
          <w:rFonts w:ascii="Meiryo UI" w:eastAsia="Meiryo UI" w:hAnsi="Meiryo UI" w:hint="eastAsia"/>
          <w:color w:val="000000" w:themeColor="text1"/>
        </w:rPr>
        <w:t>クリアプレイヤーのスコアやゲームのログイン数のデータを表示できます。この仕組みで、いろいろなものが作れます。例えば、ゲームの代わりに、テスト問題を答えた学生たちの成績のデータを表示します。</w:t>
      </w:r>
    </w:p>
    <w:p w14:paraId="7D280A94" w14:textId="053C4B4E" w:rsidR="00CD6F7C" w:rsidRPr="00CF1656" w:rsidRDefault="003167D1" w:rsidP="003167D1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他には、オンラインストア</w:t>
      </w:r>
      <w:r w:rsidR="00A91949">
        <w:rPr>
          <w:rFonts w:ascii="Meiryo UI" w:eastAsia="Meiryo UI" w:hAnsi="Meiryo UI" w:hint="eastAsia"/>
          <w:color w:val="000000" w:themeColor="text1"/>
        </w:rPr>
        <w:t>の商品のパーフォマンスのデータを表示できるものです。例えば、この商品のページを開く回数とか、商品を買う数とか、一年の中で時期ごとに/地域ごとに商品を買うデータ表示できます。そこでデータ分析でも使えるものとなりました。</w:t>
      </w:r>
    </w:p>
    <w:p w14:paraId="01E4D2CD" w14:textId="77777777" w:rsidR="00CC1E43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稼働環境</w:t>
      </w:r>
    </w:p>
    <w:p w14:paraId="035B762D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システム側</w:t>
      </w:r>
    </w:p>
    <w:p w14:paraId="3485A933" w14:textId="10C4EE6C" w:rsidR="00D27098" w:rsidRDefault="00FC2032" w:rsidP="00D27098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ゲームのAPIのコードを編集や追加をしたい時にはVS Codeなどで編集できます。編集するファイルは</w:t>
      </w:r>
      <w:r>
        <w:rPr>
          <w:rFonts w:ascii="Meiryo UI" w:eastAsia="Meiryo UI" w:hAnsi="Meiryo UI"/>
          <w:color w:val="000000" w:themeColor="text1"/>
        </w:rPr>
        <w:t>Main.py</w:t>
      </w:r>
      <w:r>
        <w:rPr>
          <w:rFonts w:ascii="Meiryo UI" w:eastAsia="Meiryo UI" w:hAnsi="Meiryo UI" w:hint="eastAsia"/>
          <w:color w:val="000000" w:themeColor="text1"/>
        </w:rPr>
        <w:t>というPythonファイルです。</w:t>
      </w:r>
    </w:p>
    <w:p w14:paraId="181583B1" w14:textId="46460703" w:rsidR="00FC2032" w:rsidRDefault="00FC2032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ゲームの機能を編集、バグを修正、</w:t>
      </w:r>
      <w:proofErr w:type="gramStart"/>
      <w:r>
        <w:rPr>
          <w:rFonts w:ascii="Meiryo UI" w:eastAsia="Meiryo UI" w:hAnsi="Meiryo UI" w:hint="eastAsia"/>
          <w:color w:val="000000" w:themeColor="text1"/>
        </w:rPr>
        <w:t>新し</w:t>
      </w:r>
      <w:proofErr w:type="gramEnd"/>
      <w:r>
        <w:rPr>
          <w:rFonts w:ascii="Meiryo UI" w:eastAsia="Meiryo UI" w:hAnsi="Meiryo UI" w:hint="eastAsia"/>
          <w:color w:val="000000" w:themeColor="text1"/>
        </w:rPr>
        <w:t>レベルを追加などしたかったら、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というゲームエンジンが必要です。</w:t>
      </w:r>
      <w:r>
        <w:rPr>
          <w:rFonts w:ascii="Meiryo UI" w:eastAsia="Meiryo UI" w:hAnsi="Meiryo UI"/>
          <w:color w:val="000000" w:themeColor="text1"/>
        </w:rPr>
        <w:br/>
      </w:r>
      <w:r>
        <w:rPr>
          <w:rFonts w:ascii="Meiryo UI" w:eastAsia="Meiryo UI" w:hAnsi="Meiryo UI" w:hint="eastAsia"/>
          <w:color w:val="000000" w:themeColor="text1"/>
        </w:rPr>
        <w:t>この</w:t>
      </w:r>
      <w:proofErr w:type="spellStart"/>
      <w:r w:rsidR="00D36425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="00D36425">
        <w:rPr>
          <w:rFonts w:ascii="Meiryo UI" w:eastAsia="Meiryo UI" w:hAnsi="Meiryo UI" w:hint="eastAsia"/>
          <w:color w:val="000000" w:themeColor="text1"/>
        </w:rPr>
        <w:t>で、ゲーム仕組みを編集だけではなくて、キャラや背景やステージなどをデザインもできます。さらに、Audio FXでも編集できます。</w:t>
      </w:r>
    </w:p>
    <w:p w14:paraId="021A4FA3" w14:textId="0A879DED" w:rsidR="00D36425" w:rsidRPr="00FC2032" w:rsidRDefault="00D36425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のデザイン機能は限りがあるため、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Aseprite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というアプリでピクセルをかけるアプリです。＊このアプリは課金です。</w:t>
      </w:r>
    </w:p>
    <w:p w14:paraId="3AD18EC9" w14:textId="3CE95F6D" w:rsidR="00A965FC" w:rsidRPr="00A965FC" w:rsidRDefault="00D27098" w:rsidP="00A965FC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/>
          <w:color w:val="000000" w:themeColor="text1"/>
        </w:rPr>
        <w:t>API</w:t>
      </w:r>
      <w:r>
        <w:rPr>
          <w:rFonts w:ascii="Meiryo UI" w:eastAsia="Meiryo UI" w:hAnsi="Meiryo UI" w:hint="eastAsia"/>
          <w:color w:val="000000" w:themeColor="text1"/>
        </w:rPr>
        <w:t>を起動するためには、ターミナルで　「</w:t>
      </w:r>
      <w:r w:rsidRPr="00BF730A">
        <w:rPr>
          <w:rFonts w:ascii="Meiryo UI" w:eastAsia="Meiryo UI" w:hAnsi="Meiryo UI"/>
          <w:b/>
          <w:bCs/>
          <w:color w:val="000000" w:themeColor="text1"/>
        </w:rPr>
        <w:t>pip</w:t>
      </w:r>
      <w:r w:rsidR="00A965FC">
        <w:rPr>
          <w:rFonts w:ascii="Meiryo UI" w:eastAsia="Meiryo UI" w:hAnsi="Meiryo UI"/>
          <w:b/>
          <w:bCs/>
          <w:color w:val="000000" w:themeColor="text1"/>
        </w:rPr>
        <w:t>3</w:t>
      </w:r>
      <w:r w:rsidRPr="00BF730A">
        <w:rPr>
          <w:rFonts w:ascii="Meiryo UI" w:eastAsia="Meiryo UI" w:hAnsi="Meiryo UI" w:hint="eastAsia"/>
          <w:b/>
          <w:bCs/>
          <w:color w:val="000000" w:themeColor="text1"/>
        </w:rPr>
        <w:t xml:space="preserve"> </w:t>
      </w:r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install </w:t>
      </w:r>
      <w:proofErr w:type="spellStart"/>
      <w:r w:rsidRPr="00BF730A">
        <w:rPr>
          <w:rFonts w:ascii="Meiryo UI" w:eastAsia="Meiryo UI" w:hAnsi="Meiryo UI"/>
          <w:b/>
          <w:bCs/>
          <w:color w:val="000000" w:themeColor="text1"/>
        </w:rPr>
        <w:t>fastapi</w:t>
      </w:r>
      <w:proofErr w:type="spellEnd"/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BF730A">
        <w:rPr>
          <w:rFonts w:ascii="Meiryo UI" w:eastAsia="Meiryo UI" w:hAnsi="Meiryo UI" w:hint="eastAsia"/>
          <w:b/>
          <w:bCs/>
          <w:color w:val="000000" w:themeColor="text1"/>
        </w:rPr>
        <w:t>uvicorn</w:t>
      </w:r>
      <w:proofErr w:type="spellEnd"/>
      <w:r>
        <w:rPr>
          <w:rFonts w:ascii="Meiryo UI" w:eastAsia="Meiryo UI" w:hAnsi="Meiryo UI" w:hint="eastAsia"/>
          <w:color w:val="000000" w:themeColor="text1"/>
        </w:rPr>
        <w:t>」</w:t>
      </w:r>
      <w:r w:rsidR="00A965FC">
        <w:rPr>
          <w:rFonts w:ascii="Meiryo UI" w:eastAsia="Meiryo UI" w:hAnsi="Meiryo UI" w:hint="eastAsia"/>
          <w:color w:val="000000" w:themeColor="text1"/>
        </w:rPr>
        <w:t>で入力必要です。これは</w:t>
      </w:r>
      <w:r w:rsidR="00A965FC">
        <w:rPr>
          <w:rFonts w:ascii="Meiryo UI" w:eastAsia="Meiryo UI" w:hAnsi="Meiryo UI"/>
          <w:color w:val="000000" w:themeColor="text1"/>
        </w:rPr>
        <w:t>main.py, API</w:t>
      </w:r>
      <w:r w:rsidR="00A965FC">
        <w:rPr>
          <w:rFonts w:ascii="Meiryo UI" w:eastAsia="Meiryo UI" w:hAnsi="Meiryo UI" w:hint="eastAsia"/>
          <w:color w:val="000000" w:themeColor="text1"/>
        </w:rPr>
        <w:t>を起動するためのライブラリーです。</w:t>
      </w:r>
    </w:p>
    <w:p w14:paraId="73019204" w14:textId="59536D3B" w:rsidR="00BC4F74" w:rsidRPr="00BC4F74" w:rsidRDefault="00D27098" w:rsidP="00BC4F74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APIを起動するためには、</w:t>
      </w:r>
      <w:r w:rsidR="00A965FC">
        <w:rPr>
          <w:rFonts w:ascii="Meiryo UI" w:eastAsia="Meiryo UI" w:hAnsi="Meiryo UI" w:hint="eastAsia"/>
          <w:color w:val="000000" w:themeColor="text1"/>
        </w:rPr>
        <w:t>ターミナルで</w:t>
      </w:r>
      <w:r>
        <w:rPr>
          <w:rFonts w:ascii="Meiryo UI" w:eastAsia="Meiryo UI" w:hAnsi="Meiryo UI" w:hint="eastAsia"/>
          <w:color w:val="000000" w:themeColor="text1"/>
        </w:rPr>
        <w:t>「</w:t>
      </w:r>
      <w:r w:rsidR="00A965FC" w:rsidRPr="00A965FC">
        <w:rPr>
          <w:rFonts w:ascii="Meiryo UI" w:eastAsia="Meiryo UI" w:hAnsi="Meiryo UI"/>
          <w:b/>
          <w:bCs/>
          <w:color w:val="000000" w:themeColor="text1"/>
        </w:rPr>
        <w:t xml:space="preserve">python3 -m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uvicorn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main:app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--reload</w:t>
      </w:r>
      <w:r>
        <w:rPr>
          <w:rFonts w:ascii="Meiryo UI" w:eastAsia="Meiryo UI" w:hAnsi="Meiryo UI" w:hint="eastAsia"/>
          <w:color w:val="000000" w:themeColor="text1"/>
        </w:rPr>
        <w:t>」</w:t>
      </w:r>
      <w:r w:rsidR="00BC4F74">
        <w:rPr>
          <w:rFonts w:ascii="Meiryo UI" w:eastAsia="Meiryo UI" w:hAnsi="Meiryo UI" w:hint="eastAsia"/>
          <w:color w:val="000000" w:themeColor="text1"/>
        </w:rPr>
        <w:t>を入力してください。</w:t>
      </w:r>
      <w:r w:rsidR="00BC4F74">
        <w:rPr>
          <w:rFonts w:ascii="Meiryo UI" w:eastAsia="Meiryo UI" w:hAnsi="Meiryo UI"/>
          <w:noProof/>
          <w:color w:val="000000" w:themeColor="text1"/>
        </w:rPr>
        <w:drawing>
          <wp:inline distT="0" distB="0" distL="0" distR="0" wp14:anchorId="13E33D17" wp14:editId="772BA657">
            <wp:extent cx="6645910" cy="1066800"/>
            <wp:effectExtent l="0" t="0" r="0" b="0"/>
            <wp:docPr id="582363877" name="Picture 1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63877" name="Picture 115" descr="A screen 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D24" w14:textId="036766BA" w:rsidR="00E51EEF" w:rsidRDefault="00E61957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 w:rsidRPr="00A965FC">
        <w:rPr>
          <w:rFonts w:ascii="Meiryo UI" w:eastAsia="Meiryo UI" w:hAnsi="Meiryo UI" w:hint="eastAsia"/>
          <w:color w:val="000000" w:themeColor="text1"/>
        </w:rPr>
        <w:t>起動できるとAPIが使えることを確認できたら、</w:t>
      </w:r>
      <w:proofErr w:type="spellStart"/>
      <w:r w:rsidRPr="00A965FC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Pr="00A965FC">
        <w:rPr>
          <w:rFonts w:ascii="Meiryo UI" w:eastAsia="Meiryo UI" w:hAnsi="Meiryo UI" w:hint="eastAsia"/>
          <w:color w:val="000000" w:themeColor="text1"/>
        </w:rPr>
        <w:t>でゲームプレビュー</w:t>
      </w:r>
      <w:r w:rsidR="00A965FC" w:rsidRPr="00A965FC">
        <w:rPr>
          <w:rFonts w:ascii="Meiryo UI" w:eastAsia="Meiryo UI" w:hAnsi="Meiryo UI" w:hint="eastAsia"/>
          <w:color w:val="000000" w:themeColor="text1"/>
        </w:rPr>
        <w:t>するか、実際にゲームアプリを開けます。</w:t>
      </w:r>
    </w:p>
    <w:p w14:paraId="1B1DFAE8" w14:textId="4F8BFBD0" w:rsidR="00546ABF" w:rsidRDefault="00A1376D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ここで、ゲームの編集やアップデートをできます</w:t>
      </w:r>
    </w:p>
    <w:p w14:paraId="328D61BD" w14:textId="77777777" w:rsidR="00DB7A33" w:rsidRDefault="00DB7A33" w:rsidP="00DB7A33">
      <w:pPr>
        <w:pStyle w:val="ListParagraph"/>
        <w:numPr>
          <w:ilvl w:val="0"/>
          <w:numId w:val="25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proofErr w:type="spellStart"/>
      <w:r w:rsidRPr="00035CDF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Pr="00035CDF">
        <w:rPr>
          <w:rFonts w:ascii="Meiryo UI" w:eastAsia="Meiryo UI" w:hAnsi="Meiryo UI" w:hint="eastAsia"/>
          <w:color w:val="000000" w:themeColor="text1"/>
        </w:rPr>
        <w:t>のバージョンは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５（</w:t>
      </w:r>
      <w:r w:rsidRPr="008B2585">
        <w:rPr>
          <w:rFonts w:ascii="Meiryo UI" w:eastAsia="Meiryo UI" w:hAnsi="Meiryo UI"/>
          <w:color w:val="000000" w:themeColor="text1"/>
        </w:rPr>
        <w:t>5.3.186</w:t>
      </w:r>
      <w:r>
        <w:rPr>
          <w:rFonts w:ascii="Meiryo UI" w:eastAsia="Meiryo UI" w:hAnsi="Meiryo UI" w:hint="eastAsia"/>
          <w:color w:val="000000" w:themeColor="text1"/>
        </w:rPr>
        <w:t>）</w:t>
      </w:r>
    </w:p>
    <w:p w14:paraId="18C0DA8B" w14:textId="77777777" w:rsidR="00DB7A33" w:rsidRDefault="00DB7A33" w:rsidP="00D84172">
      <w:pPr>
        <w:pStyle w:val="ListParagraph"/>
        <w:spacing w:before="0" w:after="0" w:line="240" w:lineRule="auto"/>
        <w:ind w:leftChars="0" w:left="720"/>
        <w:rPr>
          <w:rFonts w:ascii="Meiryo UI" w:eastAsia="Meiryo UI" w:hAnsi="Meiryo UI"/>
          <w:color w:val="000000" w:themeColor="text1"/>
        </w:rPr>
      </w:pPr>
    </w:p>
    <w:p w14:paraId="27C16296" w14:textId="77777777" w:rsidR="0071742E" w:rsidRDefault="00DB7A33" w:rsidP="0071742E">
      <w:pPr>
        <w:pStyle w:val="ListParagraph"/>
        <w:numPr>
          <w:ilvl w:val="0"/>
          <w:numId w:val="25"/>
        </w:numPr>
        <w:spacing w:before="0" w:after="0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 xml:space="preserve">FASTAPIを起動するためにはVSCODEが必要です。バージョンは（Version : </w:t>
      </w:r>
      <w:r w:rsidRPr="000B4D59">
        <w:rPr>
          <w:rFonts w:ascii="Meiryo UI" w:eastAsia="Meiryo UI" w:hAnsi="Meiryo UI"/>
          <w:color w:val="000000" w:themeColor="text1"/>
        </w:rPr>
        <w:t>1.85.2</w:t>
      </w:r>
      <w:r>
        <w:rPr>
          <w:rFonts w:ascii="Meiryo UI" w:eastAsia="Meiryo UI" w:hAnsi="Meiryo UI" w:hint="eastAsia"/>
          <w:color w:val="000000" w:themeColor="text1"/>
        </w:rPr>
        <w:t>）</w:t>
      </w:r>
    </w:p>
    <w:p w14:paraId="40EFDF0C" w14:textId="77777777" w:rsidR="0071742E" w:rsidRPr="0071742E" w:rsidRDefault="0071742E" w:rsidP="0071742E">
      <w:pPr>
        <w:pStyle w:val="ListParagraph"/>
        <w:spacing w:before="0" w:after="0"/>
        <w:ind w:left="800"/>
        <w:rPr>
          <w:rFonts w:ascii="Meiryo UI" w:eastAsia="Meiryo UI" w:hAnsi="Meiryo UI"/>
          <w:color w:val="000000" w:themeColor="text1"/>
        </w:rPr>
      </w:pPr>
    </w:p>
    <w:p w14:paraId="77A79021" w14:textId="0F5DC3B4" w:rsidR="00DB7A33" w:rsidRPr="0071742E" w:rsidRDefault="0071742E" w:rsidP="0071742E">
      <w:pPr>
        <w:pStyle w:val="ListParagraph"/>
        <w:numPr>
          <w:ilvl w:val="0"/>
          <w:numId w:val="25"/>
        </w:numPr>
        <w:spacing w:before="0" w:after="0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P</w:t>
      </w:r>
      <w:r>
        <w:rPr>
          <w:rFonts w:ascii="Meiryo UI" w:eastAsia="Meiryo UI" w:hAnsi="Meiryo UI"/>
          <w:color w:val="000000" w:themeColor="text1"/>
        </w:rPr>
        <w:t xml:space="preserve">ython Version:3.11.6 64-bit; </w:t>
      </w:r>
      <w:r w:rsidR="00DB7A33" w:rsidRPr="0071742E">
        <w:rPr>
          <w:rFonts w:ascii="Meiryo UI" w:eastAsia="Meiryo UI" w:hAnsi="Meiryo UI" w:hint="eastAsia"/>
          <w:color w:val="000000" w:themeColor="text1"/>
        </w:rPr>
        <w:t>使った</w:t>
      </w:r>
      <w:r w:rsidR="00DB7A33" w:rsidRPr="0071742E">
        <w:rPr>
          <w:rFonts w:ascii="Meiryo UI" w:eastAsia="Meiryo UI" w:hAnsi="Meiryo UI"/>
          <w:color w:val="000000" w:themeColor="text1"/>
        </w:rPr>
        <w:t>Dependencies</w:t>
      </w:r>
      <w:r w:rsidR="00DB7A33" w:rsidRPr="0071742E">
        <w:rPr>
          <w:rFonts w:ascii="Meiryo UI" w:eastAsia="Meiryo UI" w:hAnsi="Meiryo UI" w:hint="eastAsia"/>
          <w:color w:val="000000" w:themeColor="text1"/>
        </w:rPr>
        <w:t>は</w:t>
      </w:r>
      <w:r w:rsidR="00DB7A33" w:rsidRPr="0071742E">
        <w:rPr>
          <w:rFonts w:ascii="Meiryo UI" w:eastAsia="Meiryo UI" w:hAnsi="Meiryo UI"/>
          <w:color w:val="000000" w:themeColor="text1"/>
        </w:rPr>
        <w:t>:</w:t>
      </w:r>
    </w:p>
    <w:p w14:paraId="7A837827" w14:textId="77777777" w:rsidR="00DB7A33" w:rsidRDefault="00DB7A33" w:rsidP="00DB7A33">
      <w:pPr>
        <w:pStyle w:val="ListParagraph"/>
        <w:numPr>
          <w:ilvl w:val="1"/>
          <w:numId w:val="25"/>
        </w:numPr>
        <w:ind w:leftChars="0"/>
        <w:rPr>
          <w:rFonts w:ascii="Meiryo UI" w:eastAsia="Meiryo UI" w:hAnsi="Meiryo UI"/>
          <w:color w:val="000000" w:themeColor="text1"/>
        </w:rPr>
        <w:sectPr w:rsidR="00DB7A33" w:rsidSect="00C222B4">
          <w:footerReference w:type="default" r:id="rId53"/>
          <w:pgSz w:w="11906" w:h="16838"/>
          <w:pgMar w:top="720" w:right="720" w:bottom="720" w:left="720" w:header="459" w:footer="0" w:gutter="0"/>
          <w:cols w:space="425"/>
          <w:docGrid w:type="lines" w:linePitch="360"/>
        </w:sectPr>
      </w:pPr>
    </w:p>
    <w:p w14:paraId="12222FE7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fastapi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==0.105.0</w:t>
      </w:r>
    </w:p>
    <w:p w14:paraId="4494776D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Flask==3.0.0</w:t>
      </w:r>
    </w:p>
    <w:p w14:paraId="0EB66785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Flask-</w:t>
      </w:r>
      <w:proofErr w:type="spellStart"/>
      <w:r w:rsidRPr="00DB7A33">
        <w:rPr>
          <w:rFonts w:ascii="Meiryo UI" w:eastAsia="Meiryo UI" w:hAnsi="Meiryo UI"/>
          <w:color w:val="000000" w:themeColor="text1"/>
        </w:rPr>
        <w:t>SQLAlchemy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==3.1.1</w:t>
      </w:r>
    </w:p>
    <w:p w14:paraId="06AE016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gitdb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==4.0.11</w:t>
      </w:r>
    </w:p>
    <w:p w14:paraId="5C78AD13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GitPython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==3.1.41</w:t>
      </w:r>
    </w:p>
    <w:p w14:paraId="1C9497E2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importlib</w:t>
      </w:r>
      <w:proofErr w:type="spellEnd"/>
      <w:r w:rsidRPr="00DB7A33">
        <w:rPr>
          <w:rFonts w:ascii="Meiryo UI" w:eastAsia="Meiryo UI" w:hAnsi="Meiryo UI"/>
          <w:color w:val="000000" w:themeColor="text1"/>
        </w:rPr>
        <w:t>-metadata==7.0.1</w:t>
      </w:r>
    </w:p>
    <w:p w14:paraId="0B9374BF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jsonschema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==4.21.1</w:t>
      </w:r>
    </w:p>
    <w:p w14:paraId="32F28D5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jsonschema</w:t>
      </w:r>
      <w:proofErr w:type="spellEnd"/>
      <w:r w:rsidRPr="00DB7A33">
        <w:rPr>
          <w:rFonts w:ascii="Meiryo UI" w:eastAsia="Meiryo UI" w:hAnsi="Meiryo UI"/>
          <w:color w:val="000000" w:themeColor="text1"/>
        </w:rPr>
        <w:t>-specifications==2023.12.1</w:t>
      </w:r>
    </w:p>
    <w:p w14:paraId="1E252729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keyboard==0.13.5</w:t>
      </w:r>
    </w:p>
    <w:p w14:paraId="125C209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langcodes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==3.3.0</w:t>
      </w:r>
    </w:p>
    <w:p w14:paraId="735B32BE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mdurl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==0.1.2</w:t>
      </w:r>
    </w:p>
    <w:p w14:paraId="0CB6A6D3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numpy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==1.25.2</w:t>
      </w:r>
    </w:p>
    <w:p w14:paraId="562AB39C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package-name==0.1</w:t>
      </w:r>
    </w:p>
    <w:p w14:paraId="3F394209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packaging==23.1</w:t>
      </w:r>
    </w:p>
    <w:p w14:paraId="12A72F5C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pandas==2.2.0</w:t>
      </w:r>
    </w:p>
    <w:p w14:paraId="24DCB0F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psycopg2==2.9.7</w:t>
      </w:r>
    </w:p>
    <w:p w14:paraId="417DF19C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psycopg2-binary==2.9.7</w:t>
      </w:r>
    </w:p>
    <w:p w14:paraId="17AACD82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pyarrow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==15.0.0</w:t>
      </w:r>
    </w:p>
    <w:p w14:paraId="0E9AB3EB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pycparser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==2.21</w:t>
      </w:r>
    </w:p>
    <w:p w14:paraId="5FF500FB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pydantic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==1.10.12</w:t>
      </w:r>
    </w:p>
    <w:p w14:paraId="55338961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pydeck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==0.8.1b0</w:t>
      </w:r>
    </w:p>
    <w:p w14:paraId="352A332B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Pygments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==2.17.2</w:t>
      </w:r>
    </w:p>
    <w:p w14:paraId="38869C50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referencing==0.33.0</w:t>
      </w:r>
    </w:p>
    <w:p w14:paraId="1F277EB5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requests==2.31.0</w:t>
      </w:r>
    </w:p>
    <w:p w14:paraId="4934B0D5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SQLAlchemy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==2.0.19</w:t>
      </w:r>
    </w:p>
    <w:p w14:paraId="0570B55F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streamlit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==1.30.0</w:t>
      </w:r>
    </w:p>
    <w:p w14:paraId="4FEAB6C2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uvicorn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==0.24.</w:t>
      </w:r>
      <w:proofErr w:type="gramStart"/>
      <w:r w:rsidRPr="00DB7A33">
        <w:rPr>
          <w:rFonts w:ascii="Meiryo UI" w:eastAsia="Meiryo UI" w:hAnsi="Meiryo UI"/>
          <w:color w:val="000000" w:themeColor="text1"/>
        </w:rPr>
        <w:t>0.post</w:t>
      </w:r>
      <w:proofErr w:type="gramEnd"/>
      <w:r w:rsidRPr="00DB7A33">
        <w:rPr>
          <w:rFonts w:ascii="Meiryo UI" w:eastAsia="Meiryo UI" w:hAnsi="Meiryo UI"/>
          <w:color w:val="000000" w:themeColor="text1"/>
        </w:rPr>
        <w:t>1</w:t>
      </w:r>
    </w:p>
    <w:p w14:paraId="7859BDB9" w14:textId="7A72019F" w:rsidR="008B2585" w:rsidRPr="008B2585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 w:hint="eastAsia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virtualenv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==20.25.0</w:t>
      </w:r>
    </w:p>
    <w:p w14:paraId="20A55FAA" w14:textId="77777777" w:rsidR="00DB7A33" w:rsidRDefault="00DB7A33" w:rsidP="00546ABF">
      <w:pPr>
        <w:rPr>
          <w:rFonts w:ascii="Meiryo UI" w:eastAsia="Meiryo UI" w:hAnsi="Meiryo UI"/>
          <w:color w:val="000000" w:themeColor="text1"/>
        </w:rPr>
        <w:sectPr w:rsidR="00DB7A33" w:rsidSect="00C222B4">
          <w:type w:val="continuous"/>
          <w:pgSz w:w="11906" w:h="16838"/>
          <w:pgMar w:top="720" w:right="720" w:bottom="720" w:left="720" w:header="459" w:footer="0" w:gutter="0"/>
          <w:cols w:num="2" w:space="425"/>
          <w:docGrid w:type="lines" w:linePitch="360"/>
        </w:sectPr>
      </w:pPr>
    </w:p>
    <w:p w14:paraId="4D23549C" w14:textId="77777777" w:rsidR="00AE7B19" w:rsidRDefault="00AE7B19" w:rsidP="00AE7B19">
      <w:pPr>
        <w:pStyle w:val="ListParagraph"/>
        <w:numPr>
          <w:ilvl w:val="0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デバイスのパソコン最低限に必要な端末なスペック：</w:t>
      </w:r>
    </w:p>
    <w:p w14:paraId="5F71D01E" w14:textId="77777777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Windows：</w:t>
      </w:r>
    </w:p>
    <w:p w14:paraId="2C49FADF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OS: Windows 10</w:t>
      </w:r>
    </w:p>
    <w:p w14:paraId="2D2A0D09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CPU: Intel® Core™ i7-9700K or better</w:t>
      </w:r>
    </w:p>
    <w:p w14:paraId="4142EBCF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RAM: 16GB of system memory</w:t>
      </w:r>
    </w:p>
    <w:p w14:paraId="3F5D405D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 xml:space="preserve">Graphics card: AMD Radeon RX 5700 XT, NVIDIA GeForce RTX 2070 Super, or NVIDIA GeForce GTX 1080 </w:t>
      </w:r>
      <w:proofErr w:type="spellStart"/>
      <w:r w:rsidRPr="00AE7B19">
        <w:rPr>
          <w:rFonts w:ascii="Meiryo UI" w:eastAsia="Meiryo UI" w:hAnsi="Meiryo UI"/>
          <w:color w:val="000000" w:themeColor="text1"/>
        </w:rPr>
        <w:t>Ti</w:t>
      </w:r>
      <w:proofErr w:type="spellEnd"/>
    </w:p>
    <w:p w14:paraId="777AF34B" w14:textId="77777777" w:rsid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Storage: At least 150GB of available space; SSD required</w:t>
      </w:r>
    </w:p>
    <w:p w14:paraId="42D47756" w14:textId="77777777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：</w:t>
      </w:r>
    </w:p>
    <w:p w14:paraId="6BF2F814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Chip Apple M1</w:t>
      </w:r>
    </w:p>
    <w:p w14:paraId="63240F4D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Memory</w:t>
      </w:r>
    </w:p>
    <w:p w14:paraId="796BD65C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16 GB</w:t>
      </w:r>
    </w:p>
    <w:p w14:paraId="390B7C0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Startup disk Macintosh HD</w:t>
      </w:r>
    </w:p>
    <w:p w14:paraId="08A14AD9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Serial number FVFH40P1Q6LW</w:t>
      </w:r>
    </w:p>
    <w:p w14:paraId="2EC10C7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macOS</w:t>
      </w:r>
    </w:p>
    <w:p w14:paraId="3F07524C" w14:textId="77777777" w:rsidR="00AE7B19" w:rsidRPr="007D58C0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 w:hint="eastAsia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Sonoma 14.2.1</w:t>
      </w:r>
    </w:p>
    <w:p w14:paraId="0DD7E404" w14:textId="77777777" w:rsidR="00546ABF" w:rsidRPr="00546ABF" w:rsidRDefault="00546ABF" w:rsidP="00546ABF">
      <w:pPr>
        <w:rPr>
          <w:rFonts w:ascii="Meiryo UI" w:eastAsia="Meiryo UI" w:hAnsi="Meiryo UI"/>
          <w:color w:val="000000" w:themeColor="text1"/>
        </w:rPr>
      </w:pPr>
    </w:p>
    <w:p w14:paraId="0444021C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利用者側(クライアント環境</w:t>
      </w:r>
      <w:r w:rsidRPr="00CC1E43">
        <w:rPr>
          <w:rFonts w:ascii="Meiryo UI" w:eastAsia="Meiryo UI" w:hAnsi="Meiryo UI"/>
        </w:rPr>
        <w:t>)</w:t>
      </w:r>
    </w:p>
    <w:p w14:paraId="5D44C88C" w14:textId="10C6A14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このゲームはパソコンのゲームで、パソコンに起動</w:t>
      </w:r>
      <w:proofErr w:type="gramStart"/>
      <w:r>
        <w:rPr>
          <w:rFonts w:ascii="Meiryo UI" w:eastAsia="Meiryo UI" w:hAnsi="Meiryo UI" w:hint="eastAsia"/>
          <w:color w:val="000000" w:themeColor="text1"/>
        </w:rPr>
        <w:t>するしかないです</w:t>
      </w:r>
      <w:proofErr w:type="gramEnd"/>
      <w:r>
        <w:rPr>
          <w:rFonts w:ascii="Meiryo UI" w:eastAsia="Meiryo UI" w:hAnsi="Meiryo UI" w:hint="eastAsia"/>
          <w:color w:val="000000" w:themeColor="text1"/>
        </w:rPr>
        <w:t>。ゲームの操作はキーボードとマウスです。</w:t>
      </w:r>
    </w:p>
    <w:p w14:paraId="7B6FA396" w14:textId="63FD55E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キーボードのキー</w:t>
      </w:r>
      <w:r w:rsidR="00C00C7F">
        <w:rPr>
          <w:rFonts w:ascii="Meiryo UI" w:eastAsia="Meiryo UI" w:hAnsi="Meiryo UI" w:hint="eastAsia"/>
          <w:color w:val="000000" w:themeColor="text1"/>
        </w:rPr>
        <w:t>の操作はゲームのMenuのOptionの場所にあります。</w:t>
      </w:r>
    </w:p>
    <w:p w14:paraId="5BB296DF" w14:textId="06A85734" w:rsidR="00C00C7F" w:rsidRDefault="00C00C7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lastRenderedPageBreak/>
        <w:t>ゲームをインストールためには</w:t>
      </w:r>
      <w:r w:rsidR="007D58C0">
        <w:rPr>
          <w:rFonts w:ascii="Meiryo UI" w:eastAsia="Meiryo UI" w:hAnsi="Meiryo UI" w:hint="eastAsia"/>
          <w:color w:val="000000" w:themeColor="text1"/>
        </w:rPr>
        <w:t>Itch.ioで、「Deadly Death Deadliest</w:t>
      </w:r>
      <w:r w:rsidR="007D58C0">
        <w:rPr>
          <w:rFonts w:ascii="Meiryo UI" w:eastAsia="Meiryo UI" w:hAnsi="Meiryo UI"/>
          <w:color w:val="000000" w:themeColor="text1"/>
        </w:rPr>
        <w:t>」</w:t>
      </w:r>
      <w:r w:rsidR="007D58C0">
        <w:rPr>
          <w:rFonts w:ascii="Meiryo UI" w:eastAsia="Meiryo UI" w:hAnsi="Meiryo UI" w:hint="eastAsia"/>
          <w:color w:val="000000" w:themeColor="text1"/>
        </w:rPr>
        <w:t>を検索すれば、ゲームをダウンロードできます。</w:t>
      </w:r>
    </w:p>
    <w:p w14:paraId="0C9E5A65" w14:textId="794F1244" w:rsidR="009241B0" w:rsidRDefault="00D27098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やWindowsを問わず、</w:t>
      </w:r>
      <w:r w:rsidR="007D58C0">
        <w:rPr>
          <w:rFonts w:ascii="Meiryo UI" w:eastAsia="Meiryo UI" w:hAnsi="Meiryo UI" w:hint="eastAsia"/>
          <w:color w:val="000000" w:themeColor="text1"/>
        </w:rPr>
        <w:t>ゲームを起動できます</w:t>
      </w:r>
      <w:r>
        <w:rPr>
          <w:rFonts w:ascii="Meiryo UI" w:eastAsia="Meiryo UI" w:hAnsi="Meiryo UI" w:hint="eastAsia"/>
          <w:color w:val="000000" w:themeColor="text1"/>
        </w:rPr>
        <w:t>。</w:t>
      </w:r>
    </w:p>
    <w:p w14:paraId="5514087E" w14:textId="42966ECE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ゲームをクリアできたら、ゲームの公式サイトに自分のAchievementを見えます。＊Top</w:t>
      </w:r>
      <w:r>
        <w:rPr>
          <w:rFonts w:ascii="Meiryo UI" w:eastAsia="Meiryo UI" w:hAnsi="Meiryo UI"/>
          <w:color w:val="000000" w:themeColor="text1"/>
        </w:rPr>
        <w:t>10</w:t>
      </w:r>
      <w:r>
        <w:rPr>
          <w:rFonts w:ascii="Meiryo UI" w:eastAsia="Meiryo UI" w:hAnsi="Meiryo UI" w:hint="eastAsia"/>
          <w:color w:val="000000" w:themeColor="text1"/>
        </w:rPr>
        <w:t>のプレイヤーしか表示しないです。</w:t>
      </w:r>
    </w:p>
    <w:p w14:paraId="5BA610DE" w14:textId="33219C10" w:rsidR="002812E4" w:rsidRDefault="002812E4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ゲームをアップデート・パッチする時に、ゲームのサーバーがダウンする時あります。その時に</w:t>
      </w:r>
      <w:proofErr w:type="gramStart"/>
      <w:r>
        <w:rPr>
          <w:rFonts w:ascii="Meiryo UI" w:eastAsia="Meiryo UI" w:hAnsi="Meiryo UI" w:hint="eastAsia"/>
          <w:color w:val="000000" w:themeColor="text1"/>
        </w:rPr>
        <w:t>には</w:t>
      </w:r>
      <w:proofErr w:type="gramEnd"/>
      <w:r>
        <w:rPr>
          <w:rFonts w:ascii="Meiryo UI" w:eastAsia="Meiryo UI" w:hAnsi="Meiryo UI" w:hint="eastAsia"/>
          <w:color w:val="000000" w:themeColor="text1"/>
        </w:rPr>
        <w:t>我々からお知らせします。</w:t>
      </w:r>
    </w:p>
    <w:p w14:paraId="17AAED67" w14:textId="6A2BBC5F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バグ、要求、悩みがあれば、ホームページで連絡できます。＊営業時間は９AM〜９PMです。返事は1日内で返事しますが、日による返事が遅いかもしれません。</w:t>
      </w:r>
    </w:p>
    <w:p w14:paraId="1F827729" w14:textId="69434EAD" w:rsidR="00AE7B19" w:rsidRDefault="00AE7B19" w:rsidP="00AE7B19">
      <w:pPr>
        <w:pStyle w:val="ListParagraph"/>
        <w:numPr>
          <w:ilvl w:val="0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デバイスのパソコン最低限に必要な端末なスペック：</w:t>
      </w:r>
    </w:p>
    <w:p w14:paraId="43822CED" w14:textId="471ABF7B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Windows：</w:t>
      </w:r>
    </w:p>
    <w:p w14:paraId="7858C4E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OS: Windows 10</w:t>
      </w:r>
    </w:p>
    <w:p w14:paraId="0086375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CPU: Intel® Core™ i7-9700K or better</w:t>
      </w:r>
    </w:p>
    <w:p w14:paraId="38050C32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RAM: 16GB of system memory</w:t>
      </w:r>
    </w:p>
    <w:p w14:paraId="34B1B7FA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 xml:space="preserve">Graphics card: AMD Radeon RX 5700 XT, NVIDIA GeForce RTX 2070 Super, or NVIDIA GeForce GTX 1080 </w:t>
      </w:r>
      <w:proofErr w:type="spellStart"/>
      <w:r w:rsidRPr="00AE7B19">
        <w:rPr>
          <w:rFonts w:ascii="Meiryo UI" w:eastAsia="Meiryo UI" w:hAnsi="Meiryo UI"/>
          <w:color w:val="000000" w:themeColor="text1"/>
        </w:rPr>
        <w:t>Ti</w:t>
      </w:r>
      <w:proofErr w:type="spellEnd"/>
    </w:p>
    <w:p w14:paraId="43EEC388" w14:textId="52F69BC2" w:rsid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Storage: At least 150GB of available space; SSD required</w:t>
      </w:r>
    </w:p>
    <w:p w14:paraId="0E9ABF5F" w14:textId="4424C07B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：</w:t>
      </w:r>
    </w:p>
    <w:p w14:paraId="77DE3FF5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Chip Apple M1</w:t>
      </w:r>
    </w:p>
    <w:p w14:paraId="244889B9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Memory</w:t>
      </w:r>
    </w:p>
    <w:p w14:paraId="0DD85175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16 GB</w:t>
      </w:r>
    </w:p>
    <w:p w14:paraId="3EB9A16A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Startup disk Macintosh HD</w:t>
      </w:r>
    </w:p>
    <w:p w14:paraId="727223EA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Serial number FVFH40P1Q6LW</w:t>
      </w:r>
    </w:p>
    <w:p w14:paraId="1FD8C1FE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macOS</w:t>
      </w:r>
    </w:p>
    <w:p w14:paraId="79E04FD8" w14:textId="5996FC06" w:rsidR="00AE7B19" w:rsidRPr="007D58C0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 w:hint="eastAsia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Sonoma 14.2.1</w:t>
      </w:r>
    </w:p>
    <w:p w14:paraId="7C971276" w14:textId="77777777" w:rsidR="00CC1E43" w:rsidRPr="00CC1E43" w:rsidRDefault="009527AA" w:rsidP="00CC1E43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保守</w:t>
      </w:r>
    </w:p>
    <w:p w14:paraId="5ABE2716" w14:textId="63159071" w:rsidR="003F73E4" w:rsidRDefault="00971E82" w:rsidP="001E63D9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は１ヶ月ごとにやります。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の内容はゲームのバグを修正するやUIのインタフェースを変化するなどです。</w:t>
      </w:r>
    </w:p>
    <w:p w14:paraId="0A6F6119" w14:textId="35B98776" w:rsidR="002812E4" w:rsidRDefault="002812E4" w:rsidP="001E63D9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ゲームのデータベースも管理します。例えば、ゲームのコンテンツを増やしたら、敵のデータやプレイヤーのデータを新しい追加するなどです。</w:t>
      </w:r>
    </w:p>
    <w:p w14:paraId="62F8DB29" w14:textId="586BA2E4" w:rsidR="00971E82" w:rsidRDefault="00971E82" w:rsidP="00971E82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ゲームの利益は十分もらったら、続きのコンテントを追加する予定です。</w:t>
      </w:r>
    </w:p>
    <w:p w14:paraId="6E0789AF" w14:textId="77777777" w:rsidR="00CA24F6" w:rsidRPr="00CA24F6" w:rsidRDefault="00971E82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 w:rsidRPr="00CA24F6">
        <w:rPr>
          <w:rFonts w:ascii="Meiryo" w:eastAsia="Meiryo" w:hAnsi="Meiryo" w:hint="eastAsia"/>
        </w:rPr>
        <w:t>ユーザーから悩み、バグレポート、要求があれば、技術チームが最短時間で課題を解決します。</w:t>
      </w:r>
    </w:p>
    <w:p w14:paraId="6E909B6D" w14:textId="4F8165F3" w:rsidR="009241B0" w:rsidRPr="00CA24F6" w:rsidRDefault="00C57D6A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>
        <w:rPr>
          <w:rFonts w:ascii="Meiryo" w:eastAsia="Meiryo" w:hAnsi="Meiryo" w:hint="eastAsia"/>
        </w:rPr>
        <w:t>大バグがあれば、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のためにサーバーシャットダウン可能性があります。その時には１週間前にはホームページにお知らせします。シャットダウン時間は２日〜３日かかるとお思いますが、問題による長く</w:t>
      </w:r>
      <w:r w:rsidR="00EA2218">
        <w:rPr>
          <w:rFonts w:ascii="Meiryo UI" w:eastAsia="Meiryo UI" w:hAnsi="Meiryo UI" w:hint="eastAsia"/>
          <w:color w:val="000000" w:themeColor="text1"/>
        </w:rPr>
        <w:t>/</w:t>
      </w:r>
      <w:r>
        <w:rPr>
          <w:rFonts w:ascii="Meiryo UI" w:eastAsia="Meiryo UI" w:hAnsi="Meiryo UI" w:hint="eastAsia"/>
          <w:color w:val="000000" w:themeColor="text1"/>
        </w:rPr>
        <w:t>短くなる可能性があります。</w:t>
      </w:r>
      <w:r w:rsidR="00CA24F6">
        <w:rPr>
          <w:rFonts w:ascii="Meiryo" w:eastAsia="Meiryo" w:hAnsi="Meiryo" w:hint="eastAsia"/>
        </w:rPr>
        <w:br/>
      </w:r>
      <w:r w:rsidR="00CA24F6">
        <w:rPr>
          <w:rFonts w:ascii="Meiryo" w:eastAsia="Meiryo" w:hAnsi="Meiryo"/>
        </w:rPr>
        <w:lastRenderedPageBreak/>
        <w:br/>
      </w:r>
      <w:r w:rsidR="00CA24F6">
        <w:rPr>
          <w:rFonts w:ascii="Meiryo" w:eastAsia="Meiryo" w:hAnsi="Meiryo"/>
        </w:rPr>
        <w:br/>
      </w:r>
      <w:r w:rsidR="00971E82" w:rsidRPr="00CA24F6">
        <w:rPr>
          <w:rFonts w:ascii="Meiryo" w:eastAsia="Meiryo" w:hAnsi="Meiryo"/>
        </w:rPr>
        <w:br/>
      </w:r>
    </w:p>
    <w:sectPr w:rsidR="009241B0" w:rsidRPr="00CA24F6" w:rsidSect="00C222B4">
      <w:type w:val="continuous"/>
      <w:pgSz w:w="11906" w:h="16838"/>
      <w:pgMar w:top="720" w:right="720" w:bottom="720" w:left="720" w:header="459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72589" w14:textId="77777777" w:rsidR="00C222B4" w:rsidRDefault="00C222B4" w:rsidP="001B420B">
      <w:r>
        <w:separator/>
      </w:r>
    </w:p>
  </w:endnote>
  <w:endnote w:type="continuationSeparator" w:id="0">
    <w:p w14:paraId="29C6222A" w14:textId="77777777" w:rsidR="00C222B4" w:rsidRDefault="00C222B4" w:rsidP="001B4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iryo">
    <w:altName w:val="メイリオ"/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1B420B" w:rsidRPr="001B420B" w14:paraId="39709EC0" w14:textId="77777777">
      <w:trPr>
        <w:jc w:val="right"/>
      </w:trPr>
      <w:tc>
        <w:tcPr>
          <w:tcW w:w="4795" w:type="dxa"/>
          <w:vAlign w:val="center"/>
        </w:tcPr>
        <w:p w14:paraId="7754A373" w14:textId="77777777" w:rsidR="001B420B" w:rsidRPr="001B420B" w:rsidRDefault="001B420B">
          <w:pPr>
            <w:pStyle w:val="Header"/>
            <w:jc w:val="right"/>
            <w:rPr>
              <w:rFonts w:ascii="Meiryo UI" w:eastAsia="Meiryo UI" w:hAnsi="Meiryo UI"/>
              <w:caps/>
              <w:color w:val="000000" w:themeColor="text1"/>
            </w:rPr>
          </w:pP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A</w:t>
          </w:r>
          <w:r w:rsidRPr="001B420B">
            <w:rPr>
              <w:rFonts w:ascii="Meiryo UI" w:eastAsia="Meiryo UI" w:hAnsi="Meiryo UI"/>
              <w:caps/>
              <w:color w:val="000000" w:themeColor="text1"/>
            </w:rPr>
            <w:t>PI</w:t>
          </w: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実習</w:t>
          </w:r>
        </w:p>
      </w:tc>
      <w:tc>
        <w:tcPr>
          <w:tcW w:w="250" w:type="pct"/>
          <w:shd w:val="clear" w:color="auto" w:fill="ED7D31" w:themeFill="accent2"/>
          <w:vAlign w:val="center"/>
        </w:tcPr>
        <w:p w14:paraId="050F5D08" w14:textId="77777777" w:rsidR="001B420B" w:rsidRPr="001B420B" w:rsidRDefault="001B420B">
          <w:pPr>
            <w:pStyle w:val="Footer"/>
            <w:jc w:val="center"/>
            <w:rPr>
              <w:rFonts w:ascii="Meiryo UI" w:eastAsia="Meiryo UI" w:hAnsi="Meiryo UI"/>
              <w:color w:val="FFFFFF" w:themeColor="background1"/>
            </w:rPr>
          </w:pPr>
          <w:r w:rsidRPr="001B420B">
            <w:rPr>
              <w:rFonts w:ascii="Meiryo UI" w:eastAsia="Meiryo UI" w:hAnsi="Meiryo UI"/>
              <w:color w:val="FFFFFF" w:themeColor="background1"/>
            </w:rPr>
            <w:fldChar w:fldCharType="begin"/>
          </w:r>
          <w:r w:rsidRPr="001B420B">
            <w:rPr>
              <w:rFonts w:ascii="Meiryo UI" w:eastAsia="Meiryo UI" w:hAnsi="Meiryo UI"/>
              <w:color w:val="FFFFFF" w:themeColor="background1"/>
            </w:rPr>
            <w:instrText>PAGE   \* MERGEFORMAT</w:instrTex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separate"/>
          </w:r>
          <w:r w:rsidRPr="001B420B">
            <w:rPr>
              <w:rFonts w:ascii="Meiryo UI" w:eastAsia="Meiryo UI" w:hAnsi="Meiryo UI"/>
              <w:color w:val="FFFFFF" w:themeColor="background1"/>
              <w:lang w:val="ja-JP"/>
            </w:rPr>
            <w:t>2</w: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end"/>
          </w:r>
        </w:p>
      </w:tc>
    </w:tr>
  </w:tbl>
  <w:p w14:paraId="3086F0FC" w14:textId="77777777" w:rsidR="001B420B" w:rsidRDefault="001B42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F9C48" w14:textId="77777777" w:rsidR="00C222B4" w:rsidRDefault="00C222B4" w:rsidP="001B420B">
      <w:r>
        <w:rPr>
          <w:rFonts w:hint="eastAsia"/>
        </w:rPr>
        <w:separator/>
      </w:r>
    </w:p>
  </w:footnote>
  <w:footnote w:type="continuationSeparator" w:id="0">
    <w:p w14:paraId="781CCBBF" w14:textId="77777777" w:rsidR="00C222B4" w:rsidRDefault="00C222B4" w:rsidP="001B42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7708"/>
    <w:multiLevelType w:val="hybridMultilevel"/>
    <w:tmpl w:val="72B02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500E"/>
    <w:multiLevelType w:val="hybridMultilevel"/>
    <w:tmpl w:val="E3D860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07E5A5F"/>
    <w:multiLevelType w:val="hybridMultilevel"/>
    <w:tmpl w:val="837CA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049AB"/>
    <w:multiLevelType w:val="hybridMultilevel"/>
    <w:tmpl w:val="B38809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4A029D"/>
    <w:multiLevelType w:val="hybridMultilevel"/>
    <w:tmpl w:val="C524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22A57"/>
    <w:multiLevelType w:val="hybridMultilevel"/>
    <w:tmpl w:val="EEF25906"/>
    <w:lvl w:ilvl="0" w:tplc="F8B4CCF2">
      <w:start w:val="1"/>
      <w:numFmt w:val="bullet"/>
      <w:lvlText w:val=""/>
      <w:lvlJc w:val="left"/>
      <w:pPr>
        <w:ind w:left="420" w:hanging="420"/>
      </w:pPr>
      <w:rPr>
        <w:rFonts w:ascii="Wingdings" w:hAnsi="Wingdings" w:cs="Wingdings" w:hint="default"/>
      </w:rPr>
    </w:lvl>
    <w:lvl w:ilvl="1" w:tplc="FFFFFFFF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497786"/>
    <w:multiLevelType w:val="hybridMultilevel"/>
    <w:tmpl w:val="4D66BC58"/>
    <w:lvl w:ilvl="0" w:tplc="F0F4618A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88D7405"/>
    <w:multiLevelType w:val="hybridMultilevel"/>
    <w:tmpl w:val="921827D6"/>
    <w:lvl w:ilvl="0" w:tplc="392E17DC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90C79BA"/>
    <w:multiLevelType w:val="hybridMultilevel"/>
    <w:tmpl w:val="6A56D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4B6A93"/>
    <w:multiLevelType w:val="multilevel"/>
    <w:tmpl w:val="C18245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313870CA"/>
    <w:multiLevelType w:val="multilevel"/>
    <w:tmpl w:val="812E5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795554"/>
    <w:multiLevelType w:val="hybridMultilevel"/>
    <w:tmpl w:val="5ED0AA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3C263322"/>
    <w:multiLevelType w:val="hybridMultilevel"/>
    <w:tmpl w:val="960E3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035BFB"/>
    <w:multiLevelType w:val="multilevel"/>
    <w:tmpl w:val="FCA4DD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4D4D38FD"/>
    <w:multiLevelType w:val="hybridMultilevel"/>
    <w:tmpl w:val="E75A0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386E4A"/>
    <w:multiLevelType w:val="multilevel"/>
    <w:tmpl w:val="BA8CFC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01A2B27"/>
    <w:multiLevelType w:val="hybridMultilevel"/>
    <w:tmpl w:val="47D89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A616C4"/>
    <w:multiLevelType w:val="hybridMultilevel"/>
    <w:tmpl w:val="159EB22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57552400"/>
    <w:multiLevelType w:val="hybridMultilevel"/>
    <w:tmpl w:val="EC7C07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601A7FB9"/>
    <w:multiLevelType w:val="multilevel"/>
    <w:tmpl w:val="643A8B6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7351766"/>
    <w:multiLevelType w:val="hybridMultilevel"/>
    <w:tmpl w:val="9AFAD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DA12D5"/>
    <w:multiLevelType w:val="multilevel"/>
    <w:tmpl w:val="61D8194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749755F"/>
    <w:multiLevelType w:val="hybridMultilevel"/>
    <w:tmpl w:val="074EC0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9D1240A"/>
    <w:multiLevelType w:val="hybridMultilevel"/>
    <w:tmpl w:val="BAC4A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130E74"/>
    <w:multiLevelType w:val="hybridMultilevel"/>
    <w:tmpl w:val="341A4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270360078">
    <w:abstractNumId w:val="10"/>
    <w:lvlOverride w:ilvl="0">
      <w:startOverride w:val="1"/>
    </w:lvlOverride>
  </w:num>
  <w:num w:numId="2" w16cid:durableId="1091857416">
    <w:abstractNumId w:val="7"/>
  </w:num>
  <w:num w:numId="3" w16cid:durableId="330837944">
    <w:abstractNumId w:val="17"/>
  </w:num>
  <w:num w:numId="4" w16cid:durableId="1160191428">
    <w:abstractNumId w:val="24"/>
  </w:num>
  <w:num w:numId="5" w16cid:durableId="785318088">
    <w:abstractNumId w:val="15"/>
    <w:lvlOverride w:ilvl="0">
      <w:startOverride w:val="1"/>
    </w:lvlOverride>
  </w:num>
  <w:num w:numId="6" w16cid:durableId="965813291">
    <w:abstractNumId w:val="9"/>
  </w:num>
  <w:num w:numId="7" w16cid:durableId="1671760041">
    <w:abstractNumId w:val="18"/>
  </w:num>
  <w:num w:numId="8" w16cid:durableId="616526510">
    <w:abstractNumId w:val="6"/>
  </w:num>
  <w:num w:numId="9" w16cid:durableId="1808400741">
    <w:abstractNumId w:val="21"/>
  </w:num>
  <w:num w:numId="10" w16cid:durableId="1091321362">
    <w:abstractNumId w:val="11"/>
  </w:num>
  <w:num w:numId="11" w16cid:durableId="726955262">
    <w:abstractNumId w:val="19"/>
  </w:num>
  <w:num w:numId="12" w16cid:durableId="1822842019">
    <w:abstractNumId w:val="13"/>
  </w:num>
  <w:num w:numId="13" w16cid:durableId="1094472992">
    <w:abstractNumId w:val="1"/>
  </w:num>
  <w:num w:numId="14" w16cid:durableId="2137094126">
    <w:abstractNumId w:val="22"/>
  </w:num>
  <w:num w:numId="15" w16cid:durableId="1672756902">
    <w:abstractNumId w:val="5"/>
  </w:num>
  <w:num w:numId="16" w16cid:durableId="321390635">
    <w:abstractNumId w:val="2"/>
  </w:num>
  <w:num w:numId="17" w16cid:durableId="1679116402">
    <w:abstractNumId w:val="23"/>
  </w:num>
  <w:num w:numId="18" w16cid:durableId="1854345752">
    <w:abstractNumId w:val="14"/>
  </w:num>
  <w:num w:numId="19" w16cid:durableId="533810101">
    <w:abstractNumId w:val="4"/>
  </w:num>
  <w:num w:numId="20" w16cid:durableId="1922524662">
    <w:abstractNumId w:val="20"/>
  </w:num>
  <w:num w:numId="21" w16cid:durableId="2042434227">
    <w:abstractNumId w:val="0"/>
  </w:num>
  <w:num w:numId="22" w16cid:durableId="1087772703">
    <w:abstractNumId w:val="3"/>
  </w:num>
  <w:num w:numId="23" w16cid:durableId="1541093330">
    <w:abstractNumId w:val="12"/>
  </w:num>
  <w:num w:numId="24" w16cid:durableId="2102800852">
    <w:abstractNumId w:val="16"/>
  </w:num>
  <w:num w:numId="25" w16cid:durableId="876697383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ロジャー マルヴィン　roger marvin">
    <w15:presenceInfo w15:providerId="AD" w15:userId="S::20122077@kaishi-pu.ac.jp::94a2f7b0-89e9-4205-b998-516ee2fdccc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bordersDoNotSurroundHeader/>
  <w:bordersDoNotSurroundFooter/>
  <w:proofState w:spelling="clean" w:grammar="clean"/>
  <w:attachedTemplate r:id="rId1"/>
  <w:defaultTabStop w:val="84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7DD"/>
    <w:rsid w:val="00035CDF"/>
    <w:rsid w:val="00041F9D"/>
    <w:rsid w:val="00050CC4"/>
    <w:rsid w:val="0006784F"/>
    <w:rsid w:val="000B4D59"/>
    <w:rsid w:val="000C0119"/>
    <w:rsid w:val="000C1214"/>
    <w:rsid w:val="000C71D0"/>
    <w:rsid w:val="00122A7A"/>
    <w:rsid w:val="00165E7A"/>
    <w:rsid w:val="00171423"/>
    <w:rsid w:val="00180A64"/>
    <w:rsid w:val="001B102F"/>
    <w:rsid w:val="001B1CDE"/>
    <w:rsid w:val="001B420B"/>
    <w:rsid w:val="001C6841"/>
    <w:rsid w:val="001D159C"/>
    <w:rsid w:val="001E1E62"/>
    <w:rsid w:val="001E63D9"/>
    <w:rsid w:val="001F6177"/>
    <w:rsid w:val="00235CBE"/>
    <w:rsid w:val="00241395"/>
    <w:rsid w:val="002639DF"/>
    <w:rsid w:val="002812E4"/>
    <w:rsid w:val="002D04B9"/>
    <w:rsid w:val="002E2BDD"/>
    <w:rsid w:val="002F3938"/>
    <w:rsid w:val="003167D1"/>
    <w:rsid w:val="00321814"/>
    <w:rsid w:val="0032641D"/>
    <w:rsid w:val="003B7941"/>
    <w:rsid w:val="003C1CB1"/>
    <w:rsid w:val="003E185F"/>
    <w:rsid w:val="003F0265"/>
    <w:rsid w:val="003F73E4"/>
    <w:rsid w:val="00404B29"/>
    <w:rsid w:val="00405DDA"/>
    <w:rsid w:val="00415BBA"/>
    <w:rsid w:val="00453DC9"/>
    <w:rsid w:val="00463D06"/>
    <w:rsid w:val="00467E24"/>
    <w:rsid w:val="00475956"/>
    <w:rsid w:val="00482DCB"/>
    <w:rsid w:val="004A081A"/>
    <w:rsid w:val="004A2A4C"/>
    <w:rsid w:val="004D70B7"/>
    <w:rsid w:val="004E10EC"/>
    <w:rsid w:val="0052220D"/>
    <w:rsid w:val="0052570A"/>
    <w:rsid w:val="00541A2E"/>
    <w:rsid w:val="00546ABF"/>
    <w:rsid w:val="00554B9D"/>
    <w:rsid w:val="00595152"/>
    <w:rsid w:val="005A3A11"/>
    <w:rsid w:val="005C153B"/>
    <w:rsid w:val="005C61B8"/>
    <w:rsid w:val="005D5159"/>
    <w:rsid w:val="005F3693"/>
    <w:rsid w:val="00631D9B"/>
    <w:rsid w:val="00647AD7"/>
    <w:rsid w:val="00661392"/>
    <w:rsid w:val="00693A48"/>
    <w:rsid w:val="006B7D00"/>
    <w:rsid w:val="006C40B7"/>
    <w:rsid w:val="006E1A7B"/>
    <w:rsid w:val="0071742E"/>
    <w:rsid w:val="00734A6C"/>
    <w:rsid w:val="0074574F"/>
    <w:rsid w:val="007B16F5"/>
    <w:rsid w:val="007C636D"/>
    <w:rsid w:val="007D58C0"/>
    <w:rsid w:val="007E0449"/>
    <w:rsid w:val="007E193B"/>
    <w:rsid w:val="008222F7"/>
    <w:rsid w:val="00834568"/>
    <w:rsid w:val="008367DD"/>
    <w:rsid w:val="008462E4"/>
    <w:rsid w:val="008A3EE1"/>
    <w:rsid w:val="008B2585"/>
    <w:rsid w:val="008C6668"/>
    <w:rsid w:val="008E578D"/>
    <w:rsid w:val="008E699E"/>
    <w:rsid w:val="008F76DE"/>
    <w:rsid w:val="009241B0"/>
    <w:rsid w:val="00930257"/>
    <w:rsid w:val="009327BF"/>
    <w:rsid w:val="00940B95"/>
    <w:rsid w:val="009527AA"/>
    <w:rsid w:val="009619B2"/>
    <w:rsid w:val="009652EE"/>
    <w:rsid w:val="009664C9"/>
    <w:rsid w:val="00971E82"/>
    <w:rsid w:val="0099724B"/>
    <w:rsid w:val="009978B9"/>
    <w:rsid w:val="009A452D"/>
    <w:rsid w:val="009B58D6"/>
    <w:rsid w:val="009B79F7"/>
    <w:rsid w:val="009C318E"/>
    <w:rsid w:val="009C3C71"/>
    <w:rsid w:val="009F144E"/>
    <w:rsid w:val="00A1376D"/>
    <w:rsid w:val="00A3478B"/>
    <w:rsid w:val="00A52082"/>
    <w:rsid w:val="00A64F18"/>
    <w:rsid w:val="00A70DBA"/>
    <w:rsid w:val="00A80170"/>
    <w:rsid w:val="00A91949"/>
    <w:rsid w:val="00A93633"/>
    <w:rsid w:val="00A965FC"/>
    <w:rsid w:val="00AA5E41"/>
    <w:rsid w:val="00AD2EB9"/>
    <w:rsid w:val="00AE2D2D"/>
    <w:rsid w:val="00AE7362"/>
    <w:rsid w:val="00AE7B19"/>
    <w:rsid w:val="00B06C23"/>
    <w:rsid w:val="00B127D7"/>
    <w:rsid w:val="00B2224A"/>
    <w:rsid w:val="00B30145"/>
    <w:rsid w:val="00B31223"/>
    <w:rsid w:val="00B42B07"/>
    <w:rsid w:val="00B4487D"/>
    <w:rsid w:val="00B51F0B"/>
    <w:rsid w:val="00B6652D"/>
    <w:rsid w:val="00B7235F"/>
    <w:rsid w:val="00B7495D"/>
    <w:rsid w:val="00BA63A3"/>
    <w:rsid w:val="00BC4F74"/>
    <w:rsid w:val="00BF730A"/>
    <w:rsid w:val="00C00C7F"/>
    <w:rsid w:val="00C0622A"/>
    <w:rsid w:val="00C222B4"/>
    <w:rsid w:val="00C27077"/>
    <w:rsid w:val="00C32F74"/>
    <w:rsid w:val="00C55795"/>
    <w:rsid w:val="00C57D6A"/>
    <w:rsid w:val="00C63C5D"/>
    <w:rsid w:val="00CA24F6"/>
    <w:rsid w:val="00CB1B1E"/>
    <w:rsid w:val="00CC1E43"/>
    <w:rsid w:val="00CC6115"/>
    <w:rsid w:val="00CD6F7C"/>
    <w:rsid w:val="00CF1656"/>
    <w:rsid w:val="00CF748B"/>
    <w:rsid w:val="00CF7DD4"/>
    <w:rsid w:val="00D1040F"/>
    <w:rsid w:val="00D27098"/>
    <w:rsid w:val="00D3270D"/>
    <w:rsid w:val="00D36425"/>
    <w:rsid w:val="00D67D35"/>
    <w:rsid w:val="00D67DEB"/>
    <w:rsid w:val="00D72F43"/>
    <w:rsid w:val="00D84172"/>
    <w:rsid w:val="00DB482F"/>
    <w:rsid w:val="00DB7A33"/>
    <w:rsid w:val="00DC3968"/>
    <w:rsid w:val="00DE047F"/>
    <w:rsid w:val="00E06284"/>
    <w:rsid w:val="00E277E3"/>
    <w:rsid w:val="00E47BDE"/>
    <w:rsid w:val="00E51EEF"/>
    <w:rsid w:val="00E61957"/>
    <w:rsid w:val="00E763CA"/>
    <w:rsid w:val="00EA12E0"/>
    <w:rsid w:val="00EA2218"/>
    <w:rsid w:val="00EA3A21"/>
    <w:rsid w:val="00EB34B3"/>
    <w:rsid w:val="00EC05FE"/>
    <w:rsid w:val="00EF15CF"/>
    <w:rsid w:val="00F40E66"/>
    <w:rsid w:val="00F900A9"/>
    <w:rsid w:val="00F91AB4"/>
    <w:rsid w:val="00FA6388"/>
    <w:rsid w:val="00FB0D49"/>
    <w:rsid w:val="00FC2032"/>
    <w:rsid w:val="00FD06E5"/>
    <w:rsid w:val="00FD4222"/>
    <w:rsid w:val="00FF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684581"/>
  <w15:chartTrackingRefBased/>
  <w15:docId w15:val="{FF4CD989-20D6-2A43-9EEF-E47DA6CB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224A"/>
  </w:style>
  <w:style w:type="paragraph" w:styleId="Heading1">
    <w:name w:val="heading 1"/>
    <w:basedOn w:val="Normal"/>
    <w:next w:val="Normal"/>
    <w:link w:val="Heading1Char"/>
    <w:uiPriority w:val="9"/>
    <w:qFormat/>
    <w:rsid w:val="00C0622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622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22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622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622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622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622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622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622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0E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0622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1B420B"/>
  </w:style>
  <w:style w:type="paragraph" w:styleId="Footer">
    <w:name w:val="footer"/>
    <w:basedOn w:val="Normal"/>
    <w:link w:val="Foot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B420B"/>
  </w:style>
  <w:style w:type="paragraph" w:customStyle="1" w:styleId="paragraph">
    <w:name w:val="paragraph"/>
    <w:basedOn w:val="Normal"/>
    <w:rsid w:val="00DB482F"/>
    <w:pPr>
      <w:spacing w:beforeAutospacing="1" w:after="100" w:afterAutospacing="1"/>
    </w:pPr>
    <w:rPr>
      <w:rFonts w:ascii="MS PGothic" w:eastAsia="MS PGothic" w:hAnsi="MS PGothic" w:cs="MS PGothic"/>
      <w:sz w:val="24"/>
      <w:szCs w:val="24"/>
    </w:rPr>
  </w:style>
  <w:style w:type="character" w:customStyle="1" w:styleId="normaltextrun">
    <w:name w:val="normaltextrun"/>
    <w:basedOn w:val="DefaultParagraphFont"/>
    <w:rsid w:val="00DB482F"/>
  </w:style>
  <w:style w:type="character" w:customStyle="1" w:styleId="eop">
    <w:name w:val="eop"/>
    <w:basedOn w:val="DefaultParagraphFont"/>
    <w:rsid w:val="00DB482F"/>
  </w:style>
  <w:style w:type="character" w:customStyle="1" w:styleId="bcx8">
    <w:name w:val="bcx8"/>
    <w:basedOn w:val="DefaultParagraphFont"/>
    <w:rsid w:val="00DB482F"/>
  </w:style>
  <w:style w:type="paragraph" w:styleId="ListParagraph">
    <w:name w:val="List Paragraph"/>
    <w:basedOn w:val="Normal"/>
    <w:uiPriority w:val="34"/>
    <w:qFormat/>
    <w:rsid w:val="00E47BDE"/>
    <w:pPr>
      <w:ind w:leftChars="400" w:left="840"/>
    </w:pPr>
  </w:style>
  <w:style w:type="character" w:customStyle="1" w:styleId="spellingerror">
    <w:name w:val="spellingerror"/>
    <w:basedOn w:val="DefaultParagraphFont"/>
    <w:rsid w:val="009C318E"/>
  </w:style>
  <w:style w:type="character" w:customStyle="1" w:styleId="Heading1Char">
    <w:name w:val="Heading 1 Char"/>
    <w:basedOn w:val="DefaultParagraphFont"/>
    <w:link w:val="Heading1"/>
    <w:uiPriority w:val="9"/>
    <w:rsid w:val="00C0622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C0622A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C0622A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622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622A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0622A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0622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622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622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C0622A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C0622A"/>
    <w:rPr>
      <w:b/>
      <w:bCs/>
    </w:rPr>
  </w:style>
  <w:style w:type="character" w:styleId="Emphasis">
    <w:name w:val="Emphasis"/>
    <w:uiPriority w:val="20"/>
    <w:qFormat/>
    <w:rsid w:val="00C0622A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C0622A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0622A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622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622A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C0622A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C0622A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C0622A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C0622A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C0622A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0622A"/>
    <w:pPr>
      <w:outlineLvl w:val="9"/>
    </w:pPr>
  </w:style>
  <w:style w:type="paragraph" w:styleId="Revision">
    <w:name w:val="Revision"/>
    <w:hidden/>
    <w:uiPriority w:val="99"/>
    <w:semiHidden/>
    <w:rsid w:val="002E2BDD"/>
    <w:pPr>
      <w:spacing w:before="0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28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germarvin/Downloads/API&#23455;&#32722;&#12524;&#12507;&#12442;&#12540;&#12488;(4)_&#12486;&#12531;&#12501;&#12442;&#12524;&#12540;&#12488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C65C6B-A887-4B9E-B8A0-F889F87B9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API実習レポート(4)_テンプレート.dotx</Template>
  <TotalTime>44</TotalTime>
  <Pages>17</Pages>
  <Words>869</Words>
  <Characters>4956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ロジャー マルヴィン　roger marvin</cp:lastModifiedBy>
  <cp:revision>11</cp:revision>
  <cp:lastPrinted>2024-02-02T09:47:00Z</cp:lastPrinted>
  <dcterms:created xsi:type="dcterms:W3CDTF">2024-02-02T09:47:00Z</dcterms:created>
  <dcterms:modified xsi:type="dcterms:W3CDTF">2024-02-02T10:48:00Z</dcterms:modified>
</cp:coreProperties>
</file>