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0A364160" w:rsidR="00D67D35" w:rsidRPr="005C153B" w:rsidRDefault="00050CC4" w:rsidP="005C153B">
      <w:pPr>
        <w:rPr>
          <w:rFonts w:ascii="Meiryo UI" w:eastAsia="Meiryo UI" w:hAnsi="Meiryo UI"/>
          <w:color w:val="A6A6A6" w:themeColor="background1" w:themeShade="A6"/>
        </w:rPr>
      </w:pPr>
      <w:ins w:id="0" w:author="ロジャー マルヴィン　roger marvin" w:date="2024-02-02T17:43:00Z">
        <w:r w:rsidRPr="00A1376D">
          <w:rPr>
            <w:rFonts w:ascii="Meiryo UI" w:eastAsia="Meiryo UI" w:hAnsi="Meiryo UI"/>
            <w:noProof/>
            <w:color w:val="A6A6A6" w:themeColor="background1" w:themeShade="A6"/>
          </w:rPr>
          <w:drawing>
            <wp:inline distT="0" distB="0" distL="0" distR="0" wp14:anchorId="3483DAC4" wp14:editId="1600D916">
              <wp:extent cx="5550061" cy="3870089"/>
              <wp:effectExtent l="0" t="0" r="0" b="3810"/>
              <wp:docPr id="1146067183" name="Picture 2" descr="A diagram of a company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6067183" name="Picture 2" descr="A diagram of a company&#10;&#10;Description automatically generated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1011" cy="3884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687D4D21" w14:textId="77777777" w:rsidR="00B31223" w:rsidRDefault="00B31223" w:rsidP="008B2585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FASTAPI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2709566C" w:rsidR="0052220D" w:rsidRDefault="00EB34B3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1BCCD10" wp14:editId="74D33264">
            <wp:simplePos x="0" y="0"/>
            <wp:positionH relativeFrom="column">
              <wp:posOffset>5137</wp:posOffset>
            </wp:positionH>
            <wp:positionV relativeFrom="paragraph">
              <wp:posOffset>222621</wp:posOffset>
            </wp:positionV>
            <wp:extent cx="2740498" cy="3020602"/>
            <wp:effectExtent l="0" t="0" r="3175" b="2540"/>
            <wp:wrapNone/>
            <wp:docPr id="609330245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30245" name="Picture 3" descr="A white paper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211" cy="303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4A" w:rsidRPr="00B2224A">
        <w:rPr>
          <w:rFonts w:ascii="Meiryo UI" w:eastAsia="Meiryo UI" w:hAnsi="Meiryo UI" w:hint="eastAsia"/>
        </w:rPr>
        <w:t>画面一覧</w:t>
      </w:r>
    </w:p>
    <w:p w14:paraId="1FD0A105" w14:textId="5B6685C1" w:rsidR="00EB34B3" w:rsidRDefault="00930257" w:rsidP="0052220D">
      <w:pPr>
        <w:pStyle w:val="Heading3"/>
        <w:spacing w:before="0" w:line="240" w:lineRule="auto"/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0F679708" w14:textId="7CC5562B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D9DA16F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5026FBB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6E83CDE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861EA4C" w14:textId="119F7289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0B10F8C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1B9D8245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50C3F0B6" w14:textId="2A699806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C13BA04" w14:textId="05511F5B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16995CE1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141D5254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FC0" w14:textId="30682968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DBF1E2A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0D5DACE9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94" w14:textId="77777777" w:rsidR="00EB34B3" w:rsidRPr="002639DF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37D3CDF3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6EFBBB4" w:rsidR="00CF1656" w:rsidRDefault="00A1376D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ゲームのコンテンツを増やすことです。新しい敵や武器やステージをDLCやアップデートとして追加する。それとも、</w:t>
      </w:r>
      <w:r w:rsidR="00CF7DD4">
        <w:rPr>
          <w:rFonts w:ascii="Meiryo UI" w:eastAsia="Meiryo UI" w:hAnsi="Meiryo UI" w:hint="eastAsia"/>
          <w:color w:val="000000" w:themeColor="text1"/>
        </w:rPr>
        <w:t>同じの仕組みのゲームを作れます。</w:t>
      </w:r>
      <w:r>
        <w:rPr>
          <w:rFonts w:ascii="Meiryo UI" w:eastAsia="Meiryo UI" w:hAnsi="Meiryo UI" w:hint="eastAsia"/>
          <w:color w:val="000000" w:themeColor="text1"/>
        </w:rPr>
        <w:t>例えば、</w:t>
      </w:r>
      <w:r w:rsidR="00CF7DD4">
        <w:rPr>
          <w:rFonts w:ascii="Meiryo UI" w:eastAsia="Meiryo UI" w:hAnsi="Meiryo UI" w:hint="eastAsia"/>
          <w:color w:val="000000" w:themeColor="text1"/>
        </w:rPr>
        <w:t>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4F8BFBD0" w:rsidR="00546ABF" w:rsidRDefault="00A1376D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ここで、ゲームの編集やアップデートをできます</w:t>
      </w:r>
    </w:p>
    <w:p w14:paraId="328D61BD" w14:textId="77777777" w:rsidR="00DB7A33" w:rsidRDefault="00DB7A33" w:rsidP="00DB7A33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 w:rsidRPr="00035CDF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035CDF">
        <w:rPr>
          <w:rFonts w:ascii="Meiryo UI" w:eastAsia="Meiryo UI" w:hAnsi="Meiryo UI" w:hint="eastAsia"/>
          <w:color w:val="000000" w:themeColor="text1"/>
        </w:rPr>
        <w:t>のバージョンは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５（</w:t>
      </w:r>
      <w:r w:rsidRPr="008B2585">
        <w:rPr>
          <w:rFonts w:ascii="Meiryo UI" w:eastAsia="Meiryo UI" w:hAnsi="Meiryo UI"/>
          <w:color w:val="000000" w:themeColor="text1"/>
        </w:rPr>
        <w:t>5.3.186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18C0DA8B" w14:textId="77777777" w:rsidR="00DB7A33" w:rsidRDefault="00DB7A33" w:rsidP="00D84172">
      <w:pPr>
        <w:pStyle w:val="ListParagraph"/>
        <w:spacing w:before="0" w:after="0" w:line="240" w:lineRule="auto"/>
        <w:ind w:leftChars="0" w:left="720"/>
        <w:rPr>
          <w:rFonts w:ascii="Meiryo UI" w:eastAsia="Meiryo UI" w:hAnsi="Meiryo UI"/>
          <w:color w:val="000000" w:themeColor="text1"/>
        </w:rPr>
      </w:pPr>
    </w:p>
    <w:p w14:paraId="27C16296" w14:textId="77777777" w:rsidR="0071742E" w:rsidRDefault="00DB7A33" w:rsidP="0071742E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 xml:space="preserve">FASTAPIを起動するためにはVSCODEが必要です。バージョンは（Version : </w:t>
      </w:r>
      <w:r w:rsidRPr="000B4D59">
        <w:rPr>
          <w:rFonts w:ascii="Meiryo UI" w:eastAsia="Meiryo UI" w:hAnsi="Meiryo UI"/>
          <w:color w:val="000000" w:themeColor="text1"/>
        </w:rPr>
        <w:t>1.85.2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40EFDF0C" w14:textId="77777777" w:rsidR="0071742E" w:rsidRPr="0071742E" w:rsidRDefault="0071742E" w:rsidP="0071742E">
      <w:pPr>
        <w:pStyle w:val="ListParagraph"/>
        <w:spacing w:before="0" w:after="0"/>
        <w:ind w:left="800"/>
        <w:rPr>
          <w:rFonts w:ascii="Meiryo UI" w:eastAsia="Meiryo UI" w:hAnsi="Meiryo UI"/>
          <w:color w:val="000000" w:themeColor="text1"/>
        </w:rPr>
      </w:pPr>
    </w:p>
    <w:p w14:paraId="77A79021" w14:textId="0F5DC3B4" w:rsidR="00DB7A33" w:rsidRPr="0071742E" w:rsidRDefault="0071742E" w:rsidP="0071742E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P</w:t>
      </w:r>
      <w:r>
        <w:rPr>
          <w:rFonts w:ascii="Meiryo UI" w:eastAsia="Meiryo UI" w:hAnsi="Meiryo UI"/>
          <w:color w:val="000000" w:themeColor="text1"/>
        </w:rPr>
        <w:t xml:space="preserve">ython Version:3.11.6 64-bit; </w:t>
      </w:r>
      <w:r w:rsidR="00DB7A33" w:rsidRPr="0071742E">
        <w:rPr>
          <w:rFonts w:ascii="Meiryo UI" w:eastAsia="Meiryo UI" w:hAnsi="Meiryo UI" w:hint="eastAsia"/>
          <w:color w:val="000000" w:themeColor="text1"/>
        </w:rPr>
        <w:t>使った</w:t>
      </w:r>
      <w:r w:rsidR="00DB7A33" w:rsidRPr="0071742E">
        <w:rPr>
          <w:rFonts w:ascii="Meiryo UI" w:eastAsia="Meiryo UI" w:hAnsi="Meiryo UI"/>
          <w:color w:val="000000" w:themeColor="text1"/>
        </w:rPr>
        <w:t>Dependencies</w:t>
      </w:r>
      <w:r w:rsidR="00DB7A33" w:rsidRPr="0071742E">
        <w:rPr>
          <w:rFonts w:ascii="Meiryo UI" w:eastAsia="Meiryo UI" w:hAnsi="Meiryo UI" w:hint="eastAsia"/>
          <w:color w:val="000000" w:themeColor="text1"/>
        </w:rPr>
        <w:t>は</w:t>
      </w:r>
      <w:r w:rsidR="00DB7A33" w:rsidRPr="0071742E">
        <w:rPr>
          <w:rFonts w:ascii="Meiryo UI" w:eastAsia="Meiryo UI" w:hAnsi="Meiryo UI"/>
          <w:color w:val="000000" w:themeColor="text1"/>
        </w:rPr>
        <w:t>:</w:t>
      </w:r>
    </w:p>
    <w:p w14:paraId="7A837827" w14:textId="77777777" w:rsidR="00DB7A33" w:rsidRDefault="00DB7A33" w:rsidP="00DB7A33">
      <w:pPr>
        <w:pStyle w:val="ListParagraph"/>
        <w:numPr>
          <w:ilvl w:val="1"/>
          <w:numId w:val="25"/>
        </w:numPr>
        <w:ind w:leftChars="0"/>
        <w:rPr>
          <w:rFonts w:ascii="Meiryo UI" w:eastAsia="Meiryo UI" w:hAnsi="Meiryo UI"/>
          <w:color w:val="000000" w:themeColor="text1"/>
        </w:rPr>
        <w:sectPr w:rsidR="00DB7A33" w:rsidSect="00756810">
          <w:footerReference w:type="default" r:id="rId53"/>
          <w:pgSz w:w="11906" w:h="16838"/>
          <w:pgMar w:top="720" w:right="720" w:bottom="720" w:left="720" w:header="459" w:footer="0" w:gutter="0"/>
          <w:cols w:space="425"/>
          <w:docGrid w:type="lines" w:linePitch="360"/>
        </w:sectPr>
      </w:pPr>
    </w:p>
    <w:p w14:paraId="12222FE7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fastapi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==0.105.0</w:t>
      </w:r>
    </w:p>
    <w:p w14:paraId="4494776D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Flask==3.0.0</w:t>
      </w:r>
    </w:p>
    <w:p w14:paraId="0EB66785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Flask-</w:t>
      </w: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==3.1.1</w:t>
      </w:r>
    </w:p>
    <w:p w14:paraId="06AE016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gitdb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==4.0.11</w:t>
      </w:r>
    </w:p>
    <w:p w14:paraId="5C78AD1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GitPython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==3.1.41</w:t>
      </w:r>
    </w:p>
    <w:p w14:paraId="1C9497E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importlib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-metadata==7.0.1</w:t>
      </w:r>
    </w:p>
    <w:p w14:paraId="0B9374BF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==4.21.1</w:t>
      </w:r>
    </w:p>
    <w:p w14:paraId="32F28D5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-specifications==2023.12.1</w:t>
      </w:r>
    </w:p>
    <w:p w14:paraId="1E25272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keyboard==0.13.5</w:t>
      </w:r>
    </w:p>
    <w:p w14:paraId="125C209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langcodes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==3.3.0</w:t>
      </w:r>
    </w:p>
    <w:p w14:paraId="735B32BE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mdurl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==0.1.2</w:t>
      </w:r>
    </w:p>
    <w:p w14:paraId="0CB6A6D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numpy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==1.25.2</w:t>
      </w:r>
    </w:p>
    <w:p w14:paraId="562AB3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package-name==0.1</w:t>
      </w:r>
    </w:p>
    <w:p w14:paraId="3F39420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packaging==23.1</w:t>
      </w:r>
    </w:p>
    <w:p w14:paraId="12A72F5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pandas==2.2.0</w:t>
      </w:r>
    </w:p>
    <w:p w14:paraId="24DCB0F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psycopg2==2.9.7</w:t>
      </w:r>
    </w:p>
    <w:p w14:paraId="417DF1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psycopg2-binary==2.9.7</w:t>
      </w:r>
    </w:p>
    <w:p w14:paraId="17AACD8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pyarrow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==15.0.0</w:t>
      </w:r>
    </w:p>
    <w:p w14:paraId="0E9AB3E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pycparser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==2.21</w:t>
      </w:r>
    </w:p>
    <w:p w14:paraId="5FF500F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pydantic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==1.10.12</w:t>
      </w:r>
    </w:p>
    <w:p w14:paraId="55338961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pydeck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==0.8.1b0</w:t>
      </w:r>
    </w:p>
    <w:p w14:paraId="352A332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Pygments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==2.17.2</w:t>
      </w:r>
    </w:p>
    <w:p w14:paraId="38869C50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referencing==0.33.0</w:t>
      </w:r>
    </w:p>
    <w:p w14:paraId="1F277EB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requests==2.31.0</w:t>
      </w:r>
    </w:p>
    <w:p w14:paraId="4934B0D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==2.0.19</w:t>
      </w:r>
    </w:p>
    <w:p w14:paraId="0570B55F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streamlit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==1.30.0</w:t>
      </w:r>
    </w:p>
    <w:p w14:paraId="4FEAB6C2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uvicorn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==0.24.</w:t>
      </w:r>
      <w:proofErr w:type="gramStart"/>
      <w:r w:rsidRPr="00DB7A33">
        <w:rPr>
          <w:rFonts w:ascii="Meiryo UI" w:eastAsia="Meiryo UI" w:hAnsi="Meiryo UI"/>
          <w:color w:val="000000" w:themeColor="text1"/>
        </w:rPr>
        <w:t>0.post</w:t>
      </w:r>
      <w:proofErr w:type="gramEnd"/>
      <w:r w:rsidRPr="00DB7A33">
        <w:rPr>
          <w:rFonts w:ascii="Meiryo UI" w:eastAsia="Meiryo UI" w:hAnsi="Meiryo UI"/>
          <w:color w:val="000000" w:themeColor="text1"/>
        </w:rPr>
        <w:t>1</w:t>
      </w:r>
    </w:p>
    <w:p w14:paraId="7859BDB9" w14:textId="7A72019F" w:rsidR="008B2585" w:rsidRPr="008B2585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 w:hint="eastAsia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virtualenv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==20.25.0</w:t>
      </w:r>
    </w:p>
    <w:p w14:paraId="20A55FAA" w14:textId="77777777" w:rsidR="00DB7A33" w:rsidRDefault="00DB7A33" w:rsidP="00546ABF">
      <w:pPr>
        <w:rPr>
          <w:rFonts w:ascii="Meiryo UI" w:eastAsia="Meiryo UI" w:hAnsi="Meiryo UI"/>
          <w:color w:val="000000" w:themeColor="text1"/>
        </w:rPr>
        <w:sectPr w:rsidR="00DB7A33" w:rsidSect="00756810">
          <w:type w:val="continuous"/>
          <w:pgSz w:w="11906" w:h="16838"/>
          <w:pgMar w:top="720" w:right="720" w:bottom="720" w:left="720" w:header="459" w:footer="0" w:gutter="0"/>
          <w:cols w:num="2" w:space="425"/>
          <w:docGrid w:type="lines" w:linePitch="360"/>
        </w:sectPr>
      </w:pPr>
    </w:p>
    <w:p w14:paraId="4D23549C" w14:textId="77777777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5F71D01E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2C49FAD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2D2A0D0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4142EBC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F5D405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777AF34B" w14:textId="77777777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42D47756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6BF2F814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63240F4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796BD65C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90B7C0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08A14AD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2EC10C7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0DD7E404" w14:textId="3DA7D394" w:rsidR="00546ABF" w:rsidRDefault="00AE7B19" w:rsidP="008E579E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5209313C" w14:textId="3D14C560" w:rsidR="00B91E7D" w:rsidRDefault="008E579E" w:rsidP="00B91E7D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ウェ宇部ページをアクセスために、Google</w:t>
      </w:r>
      <w:r>
        <w:rPr>
          <w:rFonts w:ascii="Meiryo UI" w:eastAsia="Meiryo UI" w:hAnsi="Meiryo UI"/>
          <w:color w:val="000000" w:themeColor="text1"/>
        </w:rPr>
        <w:t xml:space="preserve"> </w:t>
      </w:r>
      <w:r>
        <w:rPr>
          <w:rFonts w:ascii="Meiryo UI" w:eastAsia="Meiryo UI" w:hAnsi="Meiryo UI" w:hint="eastAsia"/>
          <w:color w:val="000000" w:themeColor="text1"/>
        </w:rPr>
        <w:t>Chrome（</w:t>
      </w:r>
      <w:r>
        <w:rPr>
          <w:rFonts w:ascii="Meiryo UI" w:eastAsia="Meiryo UI" w:hAnsi="Meiryo UI"/>
          <w:color w:val="000000" w:themeColor="text1"/>
        </w:rPr>
        <w:t xml:space="preserve">Version: </w:t>
      </w:r>
      <w:r w:rsidRPr="008E579E">
        <w:rPr>
          <w:rFonts w:ascii="Meiryo UI" w:eastAsia="Meiryo UI" w:hAnsi="Meiryo UI"/>
          <w:color w:val="000000" w:themeColor="text1"/>
        </w:rPr>
        <w:t>114.0.5735.106</w:t>
      </w:r>
      <w:r>
        <w:rPr>
          <w:rFonts w:ascii="Meiryo UI" w:eastAsia="Meiryo UI" w:hAnsi="Meiryo UI" w:hint="eastAsia"/>
          <w:color w:val="000000" w:themeColor="text1"/>
        </w:rPr>
        <w:t>）と</w:t>
      </w:r>
      <w:r w:rsidR="00B91E7D">
        <w:rPr>
          <w:rFonts w:ascii="Meiryo UI" w:eastAsia="Meiryo UI" w:hAnsi="Meiryo UI" w:hint="eastAsia"/>
          <w:color w:val="000000" w:themeColor="text1"/>
        </w:rPr>
        <w:t>Safari(</w:t>
      </w:r>
      <w:r w:rsidR="00B91E7D" w:rsidRPr="00B91E7D">
        <w:rPr>
          <w:rFonts w:ascii="Meiryo UI" w:eastAsia="Meiryo UI" w:hAnsi="Meiryo UI"/>
          <w:color w:val="000000" w:themeColor="text1"/>
        </w:rPr>
        <w:t>17.2.1, Copyright © 2003-2023 Apple Inc.</w:t>
      </w:r>
      <w:r w:rsidR="00B91E7D">
        <w:rPr>
          <w:rFonts w:ascii="Meiryo UI" w:eastAsia="Meiryo UI" w:hAnsi="Meiryo UI" w:hint="eastAsia"/>
          <w:color w:val="000000" w:themeColor="text1"/>
        </w:rPr>
        <w:t>)</w:t>
      </w:r>
    </w:p>
    <w:p w14:paraId="7DC230CC" w14:textId="77777777" w:rsidR="008823E5" w:rsidRDefault="008823E5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2E0E5D2C" w14:textId="77777777" w:rsidR="008823E5" w:rsidRDefault="008823E5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775D8B93" w14:textId="77777777" w:rsidR="008823E5" w:rsidRDefault="008823E5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287428FC" w14:textId="77777777" w:rsidR="008823E5" w:rsidRPr="008823E5" w:rsidRDefault="008823E5" w:rsidP="008823E5">
      <w:pPr>
        <w:spacing w:before="0" w:after="0" w:line="240" w:lineRule="auto"/>
        <w:rPr>
          <w:rFonts w:ascii="Meiryo UI" w:eastAsia="Meiryo UI" w:hAnsi="Meiryo UI" w:hint="eastAsia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5BA610DE" w14:textId="33219C10" w:rsidR="002812E4" w:rsidRDefault="002812E4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ゲームをアップデート・パッチする時に、ゲームのサーバーがダウンする時あります。その時に</w:t>
      </w:r>
      <w:proofErr w:type="gramStart"/>
      <w:r>
        <w:rPr>
          <w:rFonts w:ascii="Meiryo UI" w:eastAsia="Meiryo UI" w:hAnsi="Meiryo UI" w:hint="eastAsia"/>
          <w:color w:val="000000" w:themeColor="text1"/>
        </w:rPr>
        <w:t>には</w:t>
      </w:r>
      <w:proofErr w:type="gramEnd"/>
      <w:r>
        <w:rPr>
          <w:rFonts w:ascii="Meiryo UI" w:eastAsia="Meiryo UI" w:hAnsi="Meiryo UI" w:hint="eastAsia"/>
          <w:color w:val="000000" w:themeColor="text1"/>
        </w:rPr>
        <w:t>我々からお知らせします。</w:t>
      </w:r>
    </w:p>
    <w:p w14:paraId="17AAED67" w14:textId="6A2BBC5F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1F827729" w14:textId="69434EAD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43822CED" w14:textId="471ABF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7858C4E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0086375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38050C32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4B1B7F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43EEC388" w14:textId="52F69BC2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0E9ABF5F" w14:textId="4424C0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77DE3FF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244889B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0DD8517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EB9A16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727223E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1FD8C1FE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79E04FD8" w14:textId="5996FC06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235C82BB" w14:textId="029821CB" w:rsidR="00B91E7D" w:rsidRPr="00B91E7D" w:rsidRDefault="00B91E7D" w:rsidP="00B91E7D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ウェ宇部ページをアクセスために、Google</w:t>
      </w:r>
      <w:r>
        <w:rPr>
          <w:rFonts w:ascii="Meiryo UI" w:eastAsia="Meiryo UI" w:hAnsi="Meiryo UI"/>
          <w:color w:val="000000" w:themeColor="text1"/>
        </w:rPr>
        <w:t xml:space="preserve"> </w:t>
      </w:r>
      <w:r>
        <w:rPr>
          <w:rFonts w:ascii="Meiryo UI" w:eastAsia="Meiryo UI" w:hAnsi="Meiryo UI" w:hint="eastAsia"/>
          <w:color w:val="000000" w:themeColor="text1"/>
        </w:rPr>
        <w:t>Chrome（</w:t>
      </w:r>
      <w:r>
        <w:rPr>
          <w:rFonts w:ascii="Meiryo UI" w:eastAsia="Meiryo UI" w:hAnsi="Meiryo UI"/>
          <w:color w:val="000000" w:themeColor="text1"/>
        </w:rPr>
        <w:t xml:space="preserve">Version: </w:t>
      </w:r>
      <w:r w:rsidRPr="008E579E">
        <w:rPr>
          <w:rFonts w:ascii="Meiryo UI" w:eastAsia="Meiryo UI" w:hAnsi="Meiryo UI"/>
          <w:color w:val="000000" w:themeColor="text1"/>
        </w:rPr>
        <w:t>114.0.5735.106</w:t>
      </w:r>
      <w:r>
        <w:rPr>
          <w:rFonts w:ascii="Meiryo UI" w:eastAsia="Meiryo UI" w:hAnsi="Meiryo UI" w:hint="eastAsia"/>
          <w:color w:val="000000" w:themeColor="text1"/>
        </w:rPr>
        <w:t>）とSafari(</w:t>
      </w:r>
      <w:r w:rsidRPr="00B91E7D">
        <w:rPr>
          <w:rFonts w:ascii="Meiryo UI" w:eastAsia="Meiryo UI" w:hAnsi="Meiryo UI"/>
          <w:color w:val="000000" w:themeColor="text1"/>
        </w:rPr>
        <w:t>17.2.1, Copyright © 2003-2023 Apple Inc.</w:t>
      </w:r>
      <w:r>
        <w:rPr>
          <w:rFonts w:ascii="Meiryo UI" w:eastAsia="Meiryo UI" w:hAnsi="Meiryo UI" w:hint="eastAsia"/>
          <w:color w:val="000000" w:themeColor="text1"/>
        </w:rPr>
        <w:t>)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0A6F6119" w14:textId="35B98776" w:rsidR="002812E4" w:rsidRDefault="002812E4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ゲームのデータベースも管理します。例えば、ゲームのコンテンツを増やしたら、敵のデータやプレイヤーのデータを新しい追加するなどです。</w:t>
      </w:r>
    </w:p>
    <w:p w14:paraId="62F8DB29" w14:textId="586BA2E4" w:rsidR="00971E82" w:rsidRDefault="00971E82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lastRenderedPageBreak/>
        <w:t>ゲームの利益は十分もらったら、続きのコンテントを追加する予定です。</w:t>
      </w:r>
    </w:p>
    <w:p w14:paraId="6E0789AF" w14:textId="77777777" w:rsidR="00CA24F6" w:rsidRPr="00CA24F6" w:rsidRDefault="00971E82" w:rsidP="00ED1C0F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ED1C0F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756810">
      <w:type w:val="continuous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41305" w14:textId="77777777" w:rsidR="00756810" w:rsidRDefault="00756810" w:rsidP="001B420B">
      <w:r>
        <w:separator/>
      </w:r>
    </w:p>
  </w:endnote>
  <w:endnote w:type="continuationSeparator" w:id="0">
    <w:p w14:paraId="2613D07F" w14:textId="77777777" w:rsidR="00756810" w:rsidRDefault="00756810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339FA" w14:textId="77777777" w:rsidR="00756810" w:rsidRDefault="00756810" w:rsidP="001B420B">
      <w:r>
        <w:rPr>
          <w:rFonts w:hint="eastAsia"/>
        </w:rPr>
        <w:separator/>
      </w:r>
    </w:p>
  </w:footnote>
  <w:footnote w:type="continuationSeparator" w:id="0">
    <w:p w14:paraId="6FD16B42" w14:textId="77777777" w:rsidR="00756810" w:rsidRDefault="00756810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90C79BA"/>
    <w:multiLevelType w:val="hybridMultilevel"/>
    <w:tmpl w:val="6A56D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10"/>
    <w:lvlOverride w:ilvl="0">
      <w:startOverride w:val="1"/>
    </w:lvlOverride>
  </w:num>
  <w:num w:numId="2" w16cid:durableId="1091857416">
    <w:abstractNumId w:val="7"/>
  </w:num>
  <w:num w:numId="3" w16cid:durableId="330837944">
    <w:abstractNumId w:val="17"/>
  </w:num>
  <w:num w:numId="4" w16cid:durableId="1160191428">
    <w:abstractNumId w:val="24"/>
  </w:num>
  <w:num w:numId="5" w16cid:durableId="785318088">
    <w:abstractNumId w:val="15"/>
    <w:lvlOverride w:ilvl="0">
      <w:startOverride w:val="1"/>
    </w:lvlOverride>
  </w:num>
  <w:num w:numId="6" w16cid:durableId="965813291">
    <w:abstractNumId w:val="9"/>
  </w:num>
  <w:num w:numId="7" w16cid:durableId="1671760041">
    <w:abstractNumId w:val="18"/>
  </w:num>
  <w:num w:numId="8" w16cid:durableId="616526510">
    <w:abstractNumId w:val="6"/>
  </w:num>
  <w:num w:numId="9" w16cid:durableId="1808400741">
    <w:abstractNumId w:val="21"/>
  </w:num>
  <w:num w:numId="10" w16cid:durableId="1091321362">
    <w:abstractNumId w:val="11"/>
  </w:num>
  <w:num w:numId="11" w16cid:durableId="726955262">
    <w:abstractNumId w:val="19"/>
  </w:num>
  <w:num w:numId="12" w16cid:durableId="1822842019">
    <w:abstractNumId w:val="13"/>
  </w:num>
  <w:num w:numId="13" w16cid:durableId="1094472992">
    <w:abstractNumId w:val="1"/>
  </w:num>
  <w:num w:numId="14" w16cid:durableId="2137094126">
    <w:abstractNumId w:val="22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3"/>
  </w:num>
  <w:num w:numId="18" w16cid:durableId="1854345752">
    <w:abstractNumId w:val="14"/>
  </w:num>
  <w:num w:numId="19" w16cid:durableId="533810101">
    <w:abstractNumId w:val="4"/>
  </w:num>
  <w:num w:numId="20" w16cid:durableId="1922524662">
    <w:abstractNumId w:val="20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2"/>
  </w:num>
  <w:num w:numId="24" w16cid:durableId="2102800852">
    <w:abstractNumId w:val="16"/>
  </w:num>
  <w:num w:numId="25" w16cid:durableId="876697383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ロジャー マルヴィン　roger marvin">
    <w15:presenceInfo w15:providerId="AD" w15:userId="S::20122077@kaishi-pu.ac.jp::94a2f7b0-89e9-4205-b998-516ee2fdc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35CDF"/>
    <w:rsid w:val="00041F9D"/>
    <w:rsid w:val="00050CC4"/>
    <w:rsid w:val="0006784F"/>
    <w:rsid w:val="000B4D59"/>
    <w:rsid w:val="000C0119"/>
    <w:rsid w:val="000C1214"/>
    <w:rsid w:val="000C71D0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812E4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1742E"/>
    <w:rsid w:val="00734A6C"/>
    <w:rsid w:val="0074574F"/>
    <w:rsid w:val="00756810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823E5"/>
    <w:rsid w:val="008A3EE1"/>
    <w:rsid w:val="008B2585"/>
    <w:rsid w:val="008C6668"/>
    <w:rsid w:val="008E578D"/>
    <w:rsid w:val="008E579E"/>
    <w:rsid w:val="008E699E"/>
    <w:rsid w:val="008F76DE"/>
    <w:rsid w:val="009241B0"/>
    <w:rsid w:val="00930257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1376D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AE7B19"/>
    <w:rsid w:val="00AF5BBA"/>
    <w:rsid w:val="00B06C23"/>
    <w:rsid w:val="00B127D7"/>
    <w:rsid w:val="00B2224A"/>
    <w:rsid w:val="00B30145"/>
    <w:rsid w:val="00B31223"/>
    <w:rsid w:val="00B42B07"/>
    <w:rsid w:val="00B4487D"/>
    <w:rsid w:val="00B51F0B"/>
    <w:rsid w:val="00B6652D"/>
    <w:rsid w:val="00B7235F"/>
    <w:rsid w:val="00B7495D"/>
    <w:rsid w:val="00B91E7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84172"/>
    <w:rsid w:val="00DB482F"/>
    <w:rsid w:val="00DB7A33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B34B3"/>
    <w:rsid w:val="00EC05FE"/>
    <w:rsid w:val="00ED1C0F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8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5</TotalTime>
  <Pages>17</Pages>
  <Words>900</Words>
  <Characters>5136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6</cp:revision>
  <cp:lastPrinted>2024-02-02T10:48:00Z</cp:lastPrinted>
  <dcterms:created xsi:type="dcterms:W3CDTF">2024-02-02T10:48:00Z</dcterms:created>
  <dcterms:modified xsi:type="dcterms:W3CDTF">2024-02-02T11:08:00Z</dcterms:modified>
</cp:coreProperties>
</file>