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0A364160" w:rsidR="00D67D35" w:rsidRPr="005C153B" w:rsidRDefault="00050CC4" w:rsidP="005C153B">
      <w:pPr>
        <w:rPr>
          <w:rFonts w:ascii="Meiryo UI" w:eastAsia="Meiryo UI" w:hAnsi="Meiryo UI"/>
          <w:color w:val="A6A6A6" w:themeColor="background1" w:themeShade="A6"/>
        </w:rPr>
      </w:pPr>
      <w:ins w:id="0" w:author="ロジャー マルヴィン　roger marvin" w:date="2024-02-02T17:43:00Z">
        <w:r w:rsidRPr="00A1376D">
          <w:rPr>
            <w:rFonts w:ascii="Meiryo UI" w:eastAsia="Meiryo UI" w:hAnsi="Meiryo UI"/>
            <w:noProof/>
            <w:color w:val="A6A6A6" w:themeColor="background1" w:themeShade="A6"/>
          </w:rPr>
          <w:drawing>
            <wp:inline distT="0" distB="0" distL="0" distR="0" wp14:anchorId="3483DAC4" wp14:editId="1600D916">
              <wp:extent cx="5550061" cy="3870089"/>
              <wp:effectExtent l="0" t="0" r="0" b="3810"/>
              <wp:docPr id="1146067183" name="Picture 2" descr="A diagram of a company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46067183" name="Picture 2" descr="A diagram of a company&#10;&#10;Description automatically generated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1011" cy="3884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3A554DEB" w14:textId="77777777" w:rsidR="00467E24" w:rsidRDefault="00467E24" w:rsidP="00467E24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ゲームのホームページ：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2709566C" w:rsidR="0052220D" w:rsidRDefault="00EB34B3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1BCCD10" wp14:editId="74D33264">
            <wp:simplePos x="0" y="0"/>
            <wp:positionH relativeFrom="column">
              <wp:posOffset>5137</wp:posOffset>
            </wp:positionH>
            <wp:positionV relativeFrom="paragraph">
              <wp:posOffset>222621</wp:posOffset>
            </wp:positionV>
            <wp:extent cx="2740498" cy="3020602"/>
            <wp:effectExtent l="0" t="0" r="3175" b="2540"/>
            <wp:wrapNone/>
            <wp:docPr id="609330245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30245" name="Picture 3" descr="A white paper with black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211" cy="303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24A" w:rsidRPr="00B2224A">
        <w:rPr>
          <w:rFonts w:ascii="Meiryo UI" w:eastAsia="Meiryo UI" w:hAnsi="Meiryo UI" w:hint="eastAsia"/>
        </w:rPr>
        <w:t>画面一覧</w:t>
      </w:r>
    </w:p>
    <w:p w14:paraId="1FD0A105" w14:textId="5B6685C1" w:rsidR="00EB34B3" w:rsidRDefault="00930257" w:rsidP="0052220D">
      <w:pPr>
        <w:pStyle w:val="Heading3"/>
        <w:spacing w:before="0" w:line="240" w:lineRule="auto"/>
        <w:rPr>
          <w:b/>
          <w:bCs/>
          <w:u w:val="single"/>
        </w:rPr>
      </w:pPr>
      <w:r>
        <w:rPr>
          <w:b/>
          <w:bCs/>
          <w:u w:val="single"/>
        </w:rPr>
        <w:br/>
      </w:r>
    </w:p>
    <w:p w14:paraId="0F679708" w14:textId="7CC5562B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D9DA16F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5026FBB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6E83CDE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861EA4C" w14:textId="119F7289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0B10F8C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1B9D8245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5392FAD0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50C3F0B6" w14:textId="2A699806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C13BA04" w14:textId="05511F5B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lastRenderedPageBreak/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16995CE1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141D5254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FC0" w14:textId="30682968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lastRenderedPageBreak/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DBF1E2A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0D5DACE9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94" w14:textId="77777777" w:rsidR="00EB34B3" w:rsidRPr="002639DF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37D3CDF3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9AD1241" w14:textId="2832D423" w:rsidR="001B1CDE" w:rsidRDefault="001B1CDE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5F69EB05" w14:textId="77777777" w:rsidR="00661392" w:rsidRDefault="00661392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6EFBBB4" w:rsidR="00CF1656" w:rsidRDefault="00A1376D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ゲームのコンテンツを増やすことです。新しい敵や武器やステージをDLCやアップデートとして追加する。それとも、</w:t>
      </w:r>
      <w:r w:rsidR="00CF7DD4">
        <w:rPr>
          <w:rFonts w:ascii="Meiryo UI" w:eastAsia="Meiryo UI" w:hAnsi="Meiryo UI" w:hint="eastAsia"/>
          <w:color w:val="000000" w:themeColor="text1"/>
        </w:rPr>
        <w:t>同じの仕組みのゲームを作れます。</w:t>
      </w:r>
      <w:r>
        <w:rPr>
          <w:rFonts w:ascii="Meiryo UI" w:eastAsia="Meiryo UI" w:hAnsi="Meiryo UI" w:hint="eastAsia"/>
          <w:color w:val="000000" w:themeColor="text1"/>
        </w:rPr>
        <w:t>例えば、</w:t>
      </w:r>
      <w:r w:rsidR="00CF7DD4">
        <w:rPr>
          <w:rFonts w:ascii="Meiryo UI" w:eastAsia="Meiryo UI" w:hAnsi="Meiryo UI" w:hint="eastAsia"/>
          <w:color w:val="000000" w:themeColor="text1"/>
        </w:rPr>
        <w:t>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48E8FA49" w14:textId="752191A6" w:rsidR="00CD6F7C" w:rsidRDefault="00CD6F7C" w:rsidP="00CD6F7C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利用者側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3A72AB8A" w:rsidR="00546ABF" w:rsidRPr="00A1376D" w:rsidRDefault="00A1376D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ここで、ゲームの編集やアップデートをできます</w:t>
      </w:r>
    </w:p>
    <w:p w14:paraId="0DD7E404" w14:textId="77777777" w:rsidR="00546ABF" w:rsidRP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5BA610DE" w14:textId="33219C10" w:rsidR="002812E4" w:rsidRDefault="002812E4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ゲームをアップデート・パッチする時に、ゲームのサーバーがダウンする時あります。その時に</w:t>
      </w:r>
      <w:proofErr w:type="gramStart"/>
      <w:r>
        <w:rPr>
          <w:rFonts w:ascii="Meiryo UI" w:eastAsia="Meiryo UI" w:hAnsi="Meiryo UI" w:hint="eastAsia"/>
          <w:color w:val="000000" w:themeColor="text1"/>
        </w:rPr>
        <w:t>には</w:t>
      </w:r>
      <w:proofErr w:type="gramEnd"/>
      <w:r>
        <w:rPr>
          <w:rFonts w:ascii="Meiryo UI" w:eastAsia="Meiryo UI" w:hAnsi="Meiryo UI" w:hint="eastAsia"/>
          <w:color w:val="000000" w:themeColor="text1"/>
        </w:rPr>
        <w:t>我々からお知らせします。</w:t>
      </w:r>
    </w:p>
    <w:p w14:paraId="17AAED67" w14:textId="6A2BBC5F" w:rsidR="00971E82" w:rsidRPr="007D58C0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0A6F6119" w14:textId="35B98776" w:rsidR="002812E4" w:rsidRDefault="002812E4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ゲームのデータベースも管理します。例えば、ゲームのコンテンツを増やしたら、敵のデータやプレイヤーのデータを新しい追加するなどです。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ユーザーから悩み、バグレポート、要求があれば、技術チームが最短時間で課題を解決します。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1645B7">
      <w:footerReference w:type="default" r:id="rId53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20BD8" w14:textId="77777777" w:rsidR="001645B7" w:rsidRDefault="001645B7" w:rsidP="001B420B">
      <w:r>
        <w:separator/>
      </w:r>
    </w:p>
  </w:endnote>
  <w:endnote w:type="continuationSeparator" w:id="0">
    <w:p w14:paraId="6AA2FB5E" w14:textId="77777777" w:rsidR="001645B7" w:rsidRDefault="001645B7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B4DC1" w14:textId="77777777" w:rsidR="001645B7" w:rsidRDefault="001645B7" w:rsidP="001B420B">
      <w:r>
        <w:rPr>
          <w:rFonts w:hint="eastAsia"/>
        </w:rPr>
        <w:separator/>
      </w:r>
    </w:p>
  </w:footnote>
  <w:footnote w:type="continuationSeparator" w:id="0">
    <w:p w14:paraId="249204D3" w14:textId="77777777" w:rsidR="001645B7" w:rsidRDefault="001645B7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9"/>
    <w:lvlOverride w:ilvl="0">
      <w:startOverride w:val="1"/>
    </w:lvlOverride>
  </w:num>
  <w:num w:numId="2" w16cid:durableId="1091857416">
    <w:abstractNumId w:val="7"/>
  </w:num>
  <w:num w:numId="3" w16cid:durableId="330837944">
    <w:abstractNumId w:val="16"/>
  </w:num>
  <w:num w:numId="4" w16cid:durableId="1160191428">
    <w:abstractNumId w:val="23"/>
  </w:num>
  <w:num w:numId="5" w16cid:durableId="785318088">
    <w:abstractNumId w:val="14"/>
    <w:lvlOverride w:ilvl="0">
      <w:startOverride w:val="1"/>
    </w:lvlOverride>
  </w:num>
  <w:num w:numId="6" w16cid:durableId="965813291">
    <w:abstractNumId w:val="8"/>
  </w:num>
  <w:num w:numId="7" w16cid:durableId="1671760041">
    <w:abstractNumId w:val="17"/>
  </w:num>
  <w:num w:numId="8" w16cid:durableId="616526510">
    <w:abstractNumId w:val="6"/>
  </w:num>
  <w:num w:numId="9" w16cid:durableId="1808400741">
    <w:abstractNumId w:val="20"/>
  </w:num>
  <w:num w:numId="10" w16cid:durableId="1091321362">
    <w:abstractNumId w:val="10"/>
  </w:num>
  <w:num w:numId="11" w16cid:durableId="726955262">
    <w:abstractNumId w:val="18"/>
  </w:num>
  <w:num w:numId="12" w16cid:durableId="1822842019">
    <w:abstractNumId w:val="12"/>
  </w:num>
  <w:num w:numId="13" w16cid:durableId="1094472992">
    <w:abstractNumId w:val="1"/>
  </w:num>
  <w:num w:numId="14" w16cid:durableId="2137094126">
    <w:abstractNumId w:val="21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2"/>
  </w:num>
  <w:num w:numId="18" w16cid:durableId="1854345752">
    <w:abstractNumId w:val="13"/>
  </w:num>
  <w:num w:numId="19" w16cid:durableId="533810101">
    <w:abstractNumId w:val="4"/>
  </w:num>
  <w:num w:numId="20" w16cid:durableId="1922524662">
    <w:abstractNumId w:val="19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1"/>
  </w:num>
  <w:num w:numId="24" w16cid:durableId="2102800852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ロジャー マルヴィン　roger marvin">
    <w15:presenceInfo w15:providerId="AD" w15:userId="S::20122077@kaishi-pu.ac.jp::94a2f7b0-89e9-4205-b998-516ee2fdccc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41F9D"/>
    <w:rsid w:val="00050CC4"/>
    <w:rsid w:val="0006784F"/>
    <w:rsid w:val="000C0119"/>
    <w:rsid w:val="000C1214"/>
    <w:rsid w:val="00122A7A"/>
    <w:rsid w:val="001645B7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812E4"/>
    <w:rsid w:val="002D04B9"/>
    <w:rsid w:val="002E2BDD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53DC9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34A6C"/>
    <w:rsid w:val="0074574F"/>
    <w:rsid w:val="007B16F5"/>
    <w:rsid w:val="007C636D"/>
    <w:rsid w:val="007D58C0"/>
    <w:rsid w:val="007E0449"/>
    <w:rsid w:val="007E193B"/>
    <w:rsid w:val="008222F7"/>
    <w:rsid w:val="00834568"/>
    <w:rsid w:val="008367DD"/>
    <w:rsid w:val="008462E4"/>
    <w:rsid w:val="008A3EE1"/>
    <w:rsid w:val="008C6668"/>
    <w:rsid w:val="008E578D"/>
    <w:rsid w:val="008E699E"/>
    <w:rsid w:val="008F76DE"/>
    <w:rsid w:val="009241B0"/>
    <w:rsid w:val="00930257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1376D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D2EB9"/>
    <w:rsid w:val="00AE2D2D"/>
    <w:rsid w:val="00AE7362"/>
    <w:rsid w:val="00B06C23"/>
    <w:rsid w:val="00B127D7"/>
    <w:rsid w:val="00B2224A"/>
    <w:rsid w:val="00B30145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B482F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B34B3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  <w:style w:type="paragraph" w:styleId="Revision">
    <w:name w:val="Revision"/>
    <w:hidden/>
    <w:uiPriority w:val="99"/>
    <w:semiHidden/>
    <w:rsid w:val="002E2BDD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4</TotalTime>
  <Pages>15</Pages>
  <Words>660</Words>
  <Characters>3765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3</cp:revision>
  <cp:lastPrinted>2024-02-02T08:56:00Z</cp:lastPrinted>
  <dcterms:created xsi:type="dcterms:W3CDTF">2024-02-02T08:56:00Z</dcterms:created>
  <dcterms:modified xsi:type="dcterms:W3CDTF">2024-02-02T09:47:00Z</dcterms:modified>
</cp:coreProperties>
</file>